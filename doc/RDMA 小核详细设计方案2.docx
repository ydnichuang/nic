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B4C13E0">
      <w:pPr>
        <w:spacing w:line="360" w:lineRule="auto"/>
        <w:rPr>
          <w:rFonts w:ascii="宋体" w:hAnsi="宋体" w:eastAsia="宋体" w:cs="Arial"/>
        </w:rPr>
      </w:pPr>
    </w:p>
    <w:p w14:paraId="0B42A259">
      <w:pPr>
        <w:spacing w:line="360" w:lineRule="auto"/>
        <w:rPr>
          <w:rFonts w:ascii="宋体" w:hAnsi="宋体" w:eastAsia="宋体" w:cs="Arial"/>
        </w:rPr>
      </w:pPr>
      <w:r>
        <w:rPr>
          <w:rFonts w:ascii="宋体" w:hAnsi="宋体" w:eastAsia="宋体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057400" cy="610235"/>
            <wp:effectExtent l="0" t="0" r="0" b="0"/>
            <wp:wrapSquare wrapText="bothSides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1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29E57F5">
      <w:pPr>
        <w:spacing w:line="360" w:lineRule="auto"/>
        <w:rPr>
          <w:rFonts w:ascii="宋体" w:hAnsi="宋体" w:eastAsia="宋体" w:cs="Arial"/>
        </w:rPr>
      </w:pPr>
    </w:p>
    <w:p w14:paraId="226E3FE7">
      <w:pPr>
        <w:spacing w:line="360" w:lineRule="auto"/>
        <w:rPr>
          <w:rFonts w:ascii="宋体" w:hAnsi="宋体" w:eastAsia="宋体" w:cs="Arial"/>
        </w:rPr>
      </w:pPr>
    </w:p>
    <w:p w14:paraId="62911B88">
      <w:pPr>
        <w:spacing w:line="360" w:lineRule="auto"/>
        <w:rPr>
          <w:rFonts w:ascii="宋体" w:hAnsi="宋体" w:eastAsia="宋体" w:cs="Arial"/>
        </w:rPr>
      </w:pPr>
    </w:p>
    <w:p w14:paraId="570C1727">
      <w:pPr>
        <w:spacing w:line="360" w:lineRule="auto"/>
        <w:jc w:val="center"/>
        <w:rPr>
          <w:rFonts w:hint="default" w:ascii="黑体" w:hAnsi="黑体" w:eastAsia="黑体" w:cs="Arial"/>
          <w:b/>
          <w:sz w:val="48"/>
          <w:szCs w:val="48"/>
          <w:lang w:val="en-US" w:eastAsia="zh-CN"/>
        </w:rPr>
      </w:pPr>
      <w:r>
        <w:rPr>
          <w:rFonts w:hint="eastAsia" w:ascii="黑体" w:hAnsi="黑体" w:eastAsia="黑体" w:cs="Arial"/>
          <w:b/>
          <w:sz w:val="48"/>
          <w:szCs w:val="48"/>
          <w:lang w:val="en-US" w:eastAsia="zh-CN"/>
        </w:rPr>
        <w:t>RDMA 小核</w:t>
      </w:r>
    </w:p>
    <w:p w14:paraId="064CC0D6">
      <w:pPr>
        <w:spacing w:line="360" w:lineRule="auto"/>
        <w:jc w:val="center"/>
        <w:rPr>
          <w:rFonts w:ascii="黑体" w:hAnsi="黑体" w:eastAsia="黑体" w:cs="Arial"/>
          <w:b/>
          <w:sz w:val="48"/>
          <w:szCs w:val="48"/>
        </w:rPr>
      </w:pPr>
      <w:r>
        <w:rPr>
          <w:rFonts w:hint="eastAsia" w:ascii="黑体" w:hAnsi="黑体" w:eastAsia="黑体" w:cs="Arial"/>
          <w:b/>
          <w:sz w:val="48"/>
          <w:szCs w:val="48"/>
        </w:rPr>
        <w:t>详细设计方案</w:t>
      </w:r>
    </w:p>
    <w:p w14:paraId="1D544CCE">
      <w:pPr>
        <w:spacing w:line="360" w:lineRule="auto"/>
        <w:rPr>
          <w:rFonts w:ascii="宋体" w:hAnsi="宋体" w:eastAsia="宋体" w:cs="Arial"/>
        </w:rPr>
      </w:pPr>
    </w:p>
    <w:p w14:paraId="43DC7F6D">
      <w:pPr>
        <w:spacing w:line="360" w:lineRule="auto"/>
        <w:rPr>
          <w:rFonts w:ascii="宋体" w:hAnsi="宋体" w:eastAsia="宋体" w:cs="Arial"/>
        </w:rPr>
      </w:pPr>
    </w:p>
    <w:p w14:paraId="215D671C">
      <w:pPr>
        <w:spacing w:line="360" w:lineRule="auto"/>
        <w:rPr>
          <w:rFonts w:ascii="宋体" w:hAnsi="宋体" w:eastAsia="宋体" w:cs="Arial"/>
        </w:rPr>
      </w:pPr>
    </w:p>
    <w:p w14:paraId="39996C51">
      <w:pPr>
        <w:spacing w:line="360" w:lineRule="auto"/>
        <w:rPr>
          <w:rFonts w:ascii="宋体" w:hAnsi="宋体" w:eastAsia="宋体" w:cs="Arial"/>
        </w:rPr>
      </w:pPr>
    </w:p>
    <w:p w14:paraId="6106EEA2">
      <w:pPr>
        <w:spacing w:line="360" w:lineRule="auto"/>
        <w:rPr>
          <w:rFonts w:ascii="宋体" w:hAnsi="宋体" w:eastAsia="宋体" w:cs="Arial"/>
        </w:rPr>
      </w:pPr>
    </w:p>
    <w:tbl>
      <w:tblPr>
        <w:tblStyle w:val="31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45"/>
        <w:gridCol w:w="4973"/>
      </w:tblGrid>
      <w:tr w14:paraId="738300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  <w:jc w:val="center"/>
        </w:trPr>
        <w:tc>
          <w:tcPr>
            <w:tcW w:w="1945" w:type="dxa"/>
            <w:noWrap w:val="0"/>
            <w:vAlign w:val="center"/>
          </w:tcPr>
          <w:p w14:paraId="7B959674">
            <w:pPr>
              <w:pStyle w:val="85"/>
              <w:spacing w:before="0" w:after="0" w:line="360" w:lineRule="auto"/>
              <w:rPr>
                <w:rStyle w:val="87"/>
                <w:rFonts w:ascii="黑体" w:hAnsi="黑体" w:eastAsia="黑体"/>
                <w:sz w:val="28"/>
              </w:rPr>
            </w:pPr>
            <w:r>
              <w:rPr>
                <w:rStyle w:val="87"/>
                <w:rFonts w:hint="eastAsia" w:ascii="黑体" w:hAnsi="黑体" w:eastAsia="黑体"/>
                <w:sz w:val="28"/>
              </w:rPr>
              <w:t>项目名称</w:t>
            </w:r>
          </w:p>
        </w:tc>
        <w:tc>
          <w:tcPr>
            <w:tcW w:w="4973" w:type="dxa"/>
            <w:noWrap w:val="0"/>
            <w:vAlign w:val="center"/>
          </w:tcPr>
          <w:p w14:paraId="115A78F3">
            <w:pPr>
              <w:pStyle w:val="85"/>
              <w:spacing w:before="0" w:after="0" w:line="360" w:lineRule="auto"/>
              <w:rPr>
                <w:rFonts w:ascii="宋体" w:hAnsi="宋体"/>
                <w:sz w:val="28"/>
              </w:rPr>
            </w:pPr>
          </w:p>
        </w:tc>
      </w:tr>
      <w:tr w14:paraId="54D5D65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  <w:jc w:val="center"/>
        </w:trPr>
        <w:tc>
          <w:tcPr>
            <w:tcW w:w="1945" w:type="dxa"/>
            <w:noWrap w:val="0"/>
            <w:vAlign w:val="center"/>
          </w:tcPr>
          <w:p w14:paraId="551987A5">
            <w:pPr>
              <w:pStyle w:val="85"/>
              <w:spacing w:before="0" w:after="0" w:line="360" w:lineRule="auto"/>
              <w:rPr>
                <w:rStyle w:val="87"/>
                <w:rFonts w:ascii="黑体" w:hAnsi="黑体" w:eastAsia="黑体"/>
                <w:sz w:val="28"/>
              </w:rPr>
            </w:pPr>
            <w:r>
              <w:rPr>
                <w:rStyle w:val="87"/>
                <w:rFonts w:hint="eastAsia" w:ascii="黑体" w:hAnsi="黑体" w:eastAsia="黑体"/>
                <w:sz w:val="28"/>
              </w:rPr>
              <w:t>项目编号</w:t>
            </w:r>
          </w:p>
        </w:tc>
        <w:tc>
          <w:tcPr>
            <w:tcW w:w="4973" w:type="dxa"/>
            <w:noWrap w:val="0"/>
            <w:vAlign w:val="center"/>
          </w:tcPr>
          <w:p w14:paraId="46D3C2B0">
            <w:pPr>
              <w:pStyle w:val="85"/>
              <w:spacing w:before="0" w:after="0" w:line="360" w:lineRule="auto"/>
              <w:rPr>
                <w:rFonts w:ascii="宋体" w:hAnsi="宋体"/>
                <w:sz w:val="28"/>
              </w:rPr>
            </w:pPr>
          </w:p>
        </w:tc>
      </w:tr>
      <w:tr w14:paraId="07BF5C5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5" w:hRule="atLeast"/>
          <w:jc w:val="center"/>
        </w:trPr>
        <w:tc>
          <w:tcPr>
            <w:tcW w:w="1945" w:type="dxa"/>
            <w:noWrap w:val="0"/>
            <w:vAlign w:val="center"/>
          </w:tcPr>
          <w:p w14:paraId="5A4DF0A1">
            <w:pPr>
              <w:pStyle w:val="85"/>
              <w:spacing w:before="0" w:after="0" w:line="360" w:lineRule="auto"/>
              <w:rPr>
                <w:rStyle w:val="87"/>
                <w:rFonts w:ascii="黑体" w:hAnsi="黑体" w:eastAsia="黑体"/>
                <w:sz w:val="28"/>
              </w:rPr>
            </w:pPr>
            <w:r>
              <w:rPr>
                <w:rStyle w:val="87"/>
                <w:rFonts w:hint="eastAsia" w:ascii="黑体" w:hAnsi="黑体" w:eastAsia="黑体"/>
                <w:sz w:val="28"/>
              </w:rPr>
              <w:t>内部代号</w:t>
            </w:r>
          </w:p>
        </w:tc>
        <w:tc>
          <w:tcPr>
            <w:tcW w:w="4973" w:type="dxa"/>
            <w:noWrap w:val="0"/>
            <w:vAlign w:val="center"/>
          </w:tcPr>
          <w:p w14:paraId="07C6D1C3">
            <w:pPr>
              <w:pStyle w:val="85"/>
              <w:spacing w:before="0" w:after="0" w:line="360" w:lineRule="auto"/>
              <w:rPr>
                <w:rFonts w:ascii="宋体" w:hAnsi="宋体"/>
                <w:sz w:val="28"/>
              </w:rPr>
            </w:pPr>
          </w:p>
        </w:tc>
      </w:tr>
      <w:tr w14:paraId="6A04D42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945" w:type="dxa"/>
            <w:noWrap w:val="0"/>
            <w:vAlign w:val="center"/>
          </w:tcPr>
          <w:p w14:paraId="5F070B1E">
            <w:pPr>
              <w:pStyle w:val="85"/>
              <w:spacing w:before="0" w:after="0" w:line="360" w:lineRule="auto"/>
              <w:rPr>
                <w:rStyle w:val="87"/>
                <w:rFonts w:ascii="黑体" w:hAnsi="黑体" w:eastAsia="黑体"/>
                <w:sz w:val="28"/>
              </w:rPr>
            </w:pPr>
            <w:r>
              <w:rPr>
                <w:rStyle w:val="87"/>
                <w:rFonts w:hint="eastAsia" w:ascii="黑体" w:hAnsi="黑体" w:eastAsia="黑体"/>
                <w:sz w:val="28"/>
              </w:rPr>
              <w:t>拟    制</w:t>
            </w:r>
          </w:p>
        </w:tc>
        <w:tc>
          <w:tcPr>
            <w:tcW w:w="4973" w:type="dxa"/>
            <w:noWrap w:val="0"/>
            <w:vAlign w:val="center"/>
          </w:tcPr>
          <w:p w14:paraId="04CA0FDC">
            <w:pPr>
              <w:pStyle w:val="85"/>
              <w:spacing w:before="0" w:after="0" w:line="360" w:lineRule="auto"/>
              <w:rPr>
                <w:rFonts w:ascii="宋体" w:hAnsi="宋体"/>
                <w:sz w:val="28"/>
              </w:rPr>
            </w:pPr>
          </w:p>
        </w:tc>
      </w:tr>
      <w:tr w14:paraId="68698A5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945" w:type="dxa"/>
            <w:noWrap w:val="0"/>
            <w:vAlign w:val="center"/>
          </w:tcPr>
          <w:p w14:paraId="723B219A">
            <w:pPr>
              <w:pStyle w:val="85"/>
              <w:spacing w:before="0" w:after="0" w:line="360" w:lineRule="auto"/>
              <w:rPr>
                <w:rStyle w:val="87"/>
                <w:rFonts w:ascii="黑体" w:hAnsi="黑体" w:eastAsia="黑体"/>
                <w:sz w:val="28"/>
              </w:rPr>
            </w:pPr>
            <w:r>
              <w:rPr>
                <w:rStyle w:val="87"/>
                <w:rFonts w:hint="eastAsia" w:ascii="黑体" w:hAnsi="黑体" w:eastAsia="黑体"/>
                <w:sz w:val="28"/>
              </w:rPr>
              <w:t>批    准</w:t>
            </w:r>
          </w:p>
        </w:tc>
        <w:tc>
          <w:tcPr>
            <w:tcW w:w="4973" w:type="dxa"/>
            <w:noWrap w:val="0"/>
            <w:vAlign w:val="center"/>
          </w:tcPr>
          <w:p w14:paraId="70071951">
            <w:pPr>
              <w:pStyle w:val="85"/>
              <w:spacing w:before="0" w:after="0" w:line="360" w:lineRule="auto"/>
              <w:rPr>
                <w:rFonts w:ascii="宋体" w:hAnsi="宋体"/>
                <w:sz w:val="28"/>
              </w:rPr>
            </w:pPr>
          </w:p>
        </w:tc>
      </w:tr>
      <w:tr w14:paraId="0F6523C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945" w:type="dxa"/>
            <w:noWrap w:val="0"/>
            <w:vAlign w:val="center"/>
          </w:tcPr>
          <w:p w14:paraId="2574E988">
            <w:pPr>
              <w:pStyle w:val="85"/>
              <w:spacing w:before="0" w:after="0" w:line="360" w:lineRule="auto"/>
              <w:rPr>
                <w:rStyle w:val="87"/>
                <w:rFonts w:ascii="黑体" w:hAnsi="黑体" w:eastAsia="黑体"/>
                <w:sz w:val="28"/>
              </w:rPr>
            </w:pPr>
            <w:r>
              <w:rPr>
                <w:rStyle w:val="87"/>
                <w:rFonts w:hint="eastAsia" w:ascii="黑体" w:hAnsi="黑体" w:eastAsia="黑体"/>
                <w:sz w:val="28"/>
              </w:rPr>
              <w:t>审    核</w:t>
            </w:r>
          </w:p>
        </w:tc>
        <w:tc>
          <w:tcPr>
            <w:tcW w:w="4973" w:type="dxa"/>
            <w:noWrap w:val="0"/>
            <w:vAlign w:val="center"/>
          </w:tcPr>
          <w:p w14:paraId="76969F9C">
            <w:pPr>
              <w:pStyle w:val="85"/>
              <w:spacing w:before="0" w:after="0" w:line="360" w:lineRule="auto"/>
              <w:rPr>
                <w:rFonts w:ascii="宋体" w:hAnsi="宋体"/>
                <w:sz w:val="28"/>
              </w:rPr>
            </w:pPr>
          </w:p>
        </w:tc>
      </w:tr>
      <w:tr w14:paraId="7F5F5D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4" w:hRule="atLeast"/>
          <w:jc w:val="center"/>
        </w:trPr>
        <w:tc>
          <w:tcPr>
            <w:tcW w:w="1945" w:type="dxa"/>
            <w:noWrap w:val="0"/>
            <w:vAlign w:val="center"/>
          </w:tcPr>
          <w:p w14:paraId="18338F51">
            <w:pPr>
              <w:pStyle w:val="85"/>
              <w:spacing w:before="0" w:after="0" w:line="360" w:lineRule="auto"/>
              <w:rPr>
                <w:rStyle w:val="87"/>
                <w:rFonts w:ascii="黑体" w:hAnsi="黑体" w:eastAsia="黑体"/>
                <w:sz w:val="28"/>
              </w:rPr>
            </w:pPr>
            <w:r>
              <w:rPr>
                <w:rStyle w:val="87"/>
                <w:rFonts w:hint="eastAsia" w:ascii="黑体" w:hAnsi="黑体" w:eastAsia="黑体"/>
                <w:sz w:val="28"/>
              </w:rPr>
              <w:t>日    期</w:t>
            </w:r>
          </w:p>
        </w:tc>
        <w:tc>
          <w:tcPr>
            <w:tcW w:w="4973" w:type="dxa"/>
            <w:noWrap w:val="0"/>
            <w:vAlign w:val="center"/>
          </w:tcPr>
          <w:p w14:paraId="7BF1C2E5">
            <w:pPr>
              <w:pStyle w:val="85"/>
              <w:spacing w:before="0" w:after="0" w:line="360" w:lineRule="auto"/>
              <w:rPr>
                <w:rFonts w:ascii="宋体" w:hAnsi="宋体"/>
                <w:sz w:val="28"/>
              </w:rPr>
            </w:pPr>
          </w:p>
        </w:tc>
      </w:tr>
    </w:tbl>
    <w:p w14:paraId="0CEB970F">
      <w:pPr>
        <w:spacing w:line="360" w:lineRule="auto"/>
        <w:rPr>
          <w:rFonts w:ascii="宋体" w:hAnsi="宋体" w:eastAsia="宋体" w:cs="Arial"/>
        </w:rPr>
      </w:pPr>
    </w:p>
    <w:p w14:paraId="586C9F69">
      <w:pPr>
        <w:spacing w:line="360" w:lineRule="auto"/>
        <w:rPr>
          <w:rFonts w:ascii="宋体" w:hAnsi="宋体" w:eastAsia="宋体" w:cs="Arial"/>
        </w:rPr>
      </w:pPr>
    </w:p>
    <w:p w14:paraId="026248E9">
      <w:pPr>
        <w:spacing w:line="360" w:lineRule="auto"/>
        <w:rPr>
          <w:rFonts w:ascii="宋体" w:hAnsi="宋体" w:eastAsia="宋体" w:cs="Arial"/>
        </w:rPr>
      </w:pPr>
    </w:p>
    <w:p w14:paraId="22E415E3">
      <w:pPr>
        <w:spacing w:line="360" w:lineRule="auto"/>
        <w:rPr>
          <w:rFonts w:ascii="宋体" w:hAnsi="宋体" w:eastAsia="宋体" w:cs="Arial"/>
        </w:rPr>
      </w:pPr>
    </w:p>
    <w:p w14:paraId="41FAB32B">
      <w:pPr>
        <w:spacing w:line="360" w:lineRule="auto"/>
        <w:rPr>
          <w:rFonts w:ascii="宋体" w:hAnsi="宋体" w:eastAsia="宋体" w:cs="Arial"/>
        </w:rPr>
      </w:pPr>
    </w:p>
    <w:p w14:paraId="75E82476">
      <w:pPr>
        <w:spacing w:line="360" w:lineRule="auto"/>
        <w:jc w:val="center"/>
        <w:rPr>
          <w:rFonts w:ascii="黑体" w:hAnsi="黑体" w:eastAsia="黑体" w:cs="Arial"/>
          <w:b/>
          <w:sz w:val="28"/>
        </w:rPr>
      </w:pPr>
      <w:r>
        <w:rPr>
          <w:rFonts w:hint="eastAsia" w:ascii="黑体" w:hAnsi="黑体" w:eastAsia="黑体" w:cs="Arial"/>
          <w:b/>
          <w:sz w:val="28"/>
        </w:rPr>
        <w:t>中科</w:t>
      </w:r>
      <w:r>
        <w:rPr>
          <w:rFonts w:ascii="黑体" w:hAnsi="黑体" w:eastAsia="黑体" w:cs="Arial"/>
          <w:b/>
          <w:sz w:val="28"/>
        </w:rPr>
        <w:t>驭数（</w:t>
      </w:r>
      <w:r>
        <w:rPr>
          <w:rFonts w:hint="eastAsia" w:ascii="黑体" w:hAnsi="黑体" w:eastAsia="黑体" w:cs="Arial"/>
          <w:b/>
          <w:sz w:val="28"/>
        </w:rPr>
        <w:t>北京</w:t>
      </w:r>
      <w:r>
        <w:rPr>
          <w:rFonts w:ascii="黑体" w:hAnsi="黑体" w:eastAsia="黑体" w:cs="Arial"/>
          <w:b/>
          <w:sz w:val="28"/>
        </w:rPr>
        <w:t>）</w:t>
      </w:r>
      <w:r>
        <w:rPr>
          <w:rFonts w:hint="eastAsia" w:ascii="黑体" w:hAnsi="黑体" w:eastAsia="黑体" w:cs="Arial"/>
          <w:b/>
          <w:sz w:val="28"/>
        </w:rPr>
        <w:t>科技</w:t>
      </w:r>
      <w:r>
        <w:rPr>
          <w:rFonts w:ascii="黑体" w:hAnsi="黑体" w:eastAsia="黑体" w:cs="Arial"/>
          <w:b/>
          <w:sz w:val="28"/>
        </w:rPr>
        <w:t>有限公司</w:t>
      </w:r>
    </w:p>
    <w:p w14:paraId="592DB114">
      <w:pPr>
        <w:spacing w:line="360" w:lineRule="auto"/>
        <w:jc w:val="center"/>
        <w:rPr>
          <w:rFonts w:ascii="黑体" w:hAnsi="黑体" w:eastAsia="黑体" w:cs="Arial"/>
        </w:rPr>
      </w:pPr>
      <w:r>
        <w:rPr>
          <w:rFonts w:hint="eastAsia" w:ascii="黑体" w:hAnsi="黑体" w:eastAsia="黑体" w:cs="Arial"/>
        </w:rPr>
        <w:t>版权所有 不得</w:t>
      </w:r>
      <w:r>
        <w:rPr>
          <w:rFonts w:ascii="黑体" w:hAnsi="黑体" w:eastAsia="黑体" w:cs="Arial"/>
        </w:rPr>
        <w:t>复制</w:t>
      </w:r>
    </w:p>
    <w:p w14:paraId="21851F1C">
      <w:pPr>
        <w:spacing w:line="360" w:lineRule="auto"/>
        <w:jc w:val="center"/>
        <w:rPr>
          <w:rFonts w:ascii="宋体" w:hAnsi="宋体" w:eastAsia="宋体" w:cs="Arial"/>
          <w:b/>
          <w:sz w:val="36"/>
        </w:rPr>
      </w:pPr>
      <w:r>
        <w:rPr>
          <w:rFonts w:hint="eastAsia" w:ascii="宋体" w:hAnsi="宋体" w:eastAsia="宋体" w:cs="Arial"/>
          <w:b/>
          <w:sz w:val="36"/>
        </w:rPr>
        <w:t>历史版本</w:t>
      </w:r>
    </w:p>
    <w:tbl>
      <w:tblPr>
        <w:tblStyle w:val="32"/>
        <w:tblW w:w="0" w:type="auto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1531"/>
        <w:gridCol w:w="1283"/>
        <w:gridCol w:w="4274"/>
      </w:tblGrid>
      <w:tr w14:paraId="680B75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  <w:shd w:val="clear" w:color="auto" w:fill="9FDD95" w:themeFill="background1" w:themeFillShade="D9"/>
            <w:noWrap w:val="0"/>
          </w:tcPr>
          <w:p w14:paraId="5564BEA3">
            <w:pPr>
              <w:pStyle w:val="85"/>
              <w:spacing w:line="360" w:lineRule="auto"/>
              <w:ind w:left="0" w:leftChars="0" w:firstLine="0" w:firstLineChars="0"/>
              <w:jc w:val="both"/>
              <w:rPr>
                <w:rStyle w:val="87"/>
              </w:rPr>
            </w:pPr>
            <w:r>
              <w:rPr>
                <w:rStyle w:val="87"/>
                <w:rFonts w:hint="eastAsia"/>
              </w:rPr>
              <w:t>版本号</w:t>
            </w:r>
          </w:p>
        </w:tc>
        <w:tc>
          <w:tcPr>
            <w:tcW w:w="1531" w:type="dxa"/>
            <w:shd w:val="clear" w:color="auto" w:fill="9FDD95" w:themeFill="background1" w:themeFillShade="D9"/>
            <w:noWrap w:val="0"/>
          </w:tcPr>
          <w:p w14:paraId="5D2BE41B">
            <w:pPr>
              <w:pStyle w:val="85"/>
              <w:spacing w:line="360" w:lineRule="auto"/>
              <w:ind w:left="0" w:leftChars="0" w:firstLine="0" w:firstLineChars="0"/>
              <w:jc w:val="both"/>
              <w:rPr>
                <w:rStyle w:val="87"/>
              </w:rPr>
            </w:pPr>
            <w:r>
              <w:rPr>
                <w:rStyle w:val="87"/>
                <w:rFonts w:hint="eastAsia"/>
              </w:rPr>
              <w:t>作者</w:t>
            </w:r>
          </w:p>
        </w:tc>
        <w:tc>
          <w:tcPr>
            <w:tcW w:w="1283" w:type="dxa"/>
            <w:shd w:val="clear" w:color="auto" w:fill="9FDD95" w:themeFill="background1" w:themeFillShade="D9"/>
            <w:noWrap w:val="0"/>
          </w:tcPr>
          <w:p w14:paraId="2630F58E">
            <w:pPr>
              <w:pStyle w:val="85"/>
              <w:spacing w:line="360" w:lineRule="auto"/>
              <w:ind w:left="0" w:leftChars="0" w:firstLine="0" w:firstLineChars="0"/>
              <w:jc w:val="both"/>
              <w:rPr>
                <w:rStyle w:val="87"/>
              </w:rPr>
            </w:pPr>
            <w:r>
              <w:rPr>
                <w:rStyle w:val="87"/>
                <w:rFonts w:hint="eastAsia"/>
              </w:rPr>
              <w:t>修改日期</w:t>
            </w:r>
          </w:p>
        </w:tc>
        <w:tc>
          <w:tcPr>
            <w:tcW w:w="4274" w:type="dxa"/>
            <w:shd w:val="clear" w:color="auto" w:fill="9FDD95" w:themeFill="background1" w:themeFillShade="D9"/>
            <w:noWrap w:val="0"/>
          </w:tcPr>
          <w:p w14:paraId="3D5DC3B8">
            <w:pPr>
              <w:pStyle w:val="85"/>
              <w:spacing w:line="360" w:lineRule="auto"/>
              <w:ind w:left="0" w:leftChars="0" w:firstLine="0" w:firstLineChars="0"/>
              <w:jc w:val="both"/>
              <w:rPr>
                <w:rStyle w:val="87"/>
              </w:rPr>
            </w:pPr>
            <w:r>
              <w:rPr>
                <w:rStyle w:val="87"/>
                <w:rFonts w:hint="eastAsia"/>
              </w:rPr>
              <w:t>修改内容及原因</w:t>
            </w:r>
          </w:p>
        </w:tc>
      </w:tr>
      <w:tr w14:paraId="5670A3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  <w:noWrap w:val="0"/>
          </w:tcPr>
          <w:p w14:paraId="3029DCCC">
            <w:pPr>
              <w:pStyle w:val="85"/>
              <w:spacing w:line="360" w:lineRule="auto"/>
              <w:ind w:left="0" w:leftChars="0" w:firstLine="0" w:firstLineChars="0"/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V1.0</w:t>
            </w:r>
            <w:r>
              <w:rPr>
                <w:rFonts w:hint="eastAsia"/>
                <w:sz w:val="21"/>
                <w:szCs w:val="21"/>
              </w:rPr>
              <w:t>0</w:t>
            </w:r>
          </w:p>
        </w:tc>
        <w:tc>
          <w:tcPr>
            <w:tcW w:w="1531" w:type="dxa"/>
            <w:noWrap w:val="0"/>
            <w:vAlign w:val="center"/>
          </w:tcPr>
          <w:p w14:paraId="1A693EC9">
            <w:pPr>
              <w:pStyle w:val="85"/>
              <w:spacing w:line="360" w:lineRule="auto"/>
              <w:ind w:left="0" w:leftChars="0" w:firstLine="0" w:firstLineChars="0"/>
              <w:jc w:val="both"/>
              <w:rPr>
                <w:rFonts w:hint="default" w:eastAsia="宋体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陈国涛</w:t>
            </w:r>
          </w:p>
        </w:tc>
        <w:tc>
          <w:tcPr>
            <w:tcW w:w="1283" w:type="dxa"/>
            <w:noWrap w:val="0"/>
            <w:vAlign w:val="center"/>
          </w:tcPr>
          <w:p w14:paraId="7B7AA87B">
            <w:pPr>
              <w:pStyle w:val="85"/>
              <w:spacing w:line="360" w:lineRule="auto"/>
              <w:ind w:left="0" w:leftChars="0" w:firstLine="0" w:firstLineChars="0"/>
              <w:jc w:val="both"/>
              <w:rPr>
                <w:rFonts w:hint="default" w:eastAsia="宋体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2024/3/5</w:t>
            </w:r>
          </w:p>
        </w:tc>
        <w:tc>
          <w:tcPr>
            <w:tcW w:w="4274" w:type="dxa"/>
            <w:noWrap w:val="0"/>
            <w:vAlign w:val="center"/>
          </w:tcPr>
          <w:p w14:paraId="0B127E1C">
            <w:pPr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初稿</w:t>
            </w:r>
          </w:p>
        </w:tc>
      </w:tr>
      <w:tr w14:paraId="6F796F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  <w:noWrap w:val="0"/>
          </w:tcPr>
          <w:p w14:paraId="23721A70">
            <w:pPr>
              <w:pStyle w:val="85"/>
              <w:spacing w:line="360" w:lineRule="auto"/>
              <w:ind w:firstLine="0" w:firstLineChars="0"/>
              <w:jc w:val="both"/>
              <w:rPr>
                <w:rFonts w:hint="default" w:eastAsia="宋体"/>
                <w:sz w:val="21"/>
                <w:szCs w:val="21"/>
                <w:lang w:val="en-US" w:eastAsia="zh-CN"/>
              </w:rPr>
            </w:pPr>
            <w:ins w:id="0" w:author="ROCK" w:date="2024-07-25T15:27:21Z">
              <w:r>
                <w:rPr>
                  <w:rFonts w:hint="eastAsia"/>
                  <w:sz w:val="21"/>
                  <w:szCs w:val="21"/>
                  <w:lang w:val="en-US" w:eastAsia="zh-CN"/>
                </w:rPr>
                <w:t>V</w:t>
              </w:r>
            </w:ins>
            <w:ins w:id="1" w:author="ROCK" w:date="2024-07-25T15:27:23Z">
              <w:r>
                <w:rPr>
                  <w:rFonts w:hint="eastAsia"/>
                  <w:sz w:val="21"/>
                  <w:szCs w:val="21"/>
                  <w:lang w:val="en-US" w:eastAsia="zh-CN"/>
                </w:rPr>
                <w:t>1.01</w:t>
              </w:r>
            </w:ins>
          </w:p>
        </w:tc>
        <w:tc>
          <w:tcPr>
            <w:tcW w:w="1531" w:type="dxa"/>
            <w:noWrap w:val="0"/>
            <w:vAlign w:val="center"/>
          </w:tcPr>
          <w:p w14:paraId="0086B7EC">
            <w:pPr>
              <w:pStyle w:val="85"/>
              <w:spacing w:line="360" w:lineRule="auto"/>
              <w:ind w:firstLine="0" w:firstLineChars="0"/>
              <w:jc w:val="both"/>
              <w:rPr>
                <w:rFonts w:hint="default" w:eastAsia="宋体"/>
                <w:sz w:val="21"/>
                <w:szCs w:val="21"/>
                <w:lang w:val="en-US" w:eastAsia="zh-CN"/>
              </w:rPr>
            </w:pPr>
            <w:ins w:id="2" w:author="ROCK" w:date="2024-07-25T15:27:27Z">
              <w:r>
                <w:rPr>
                  <w:rFonts w:hint="eastAsia"/>
                  <w:sz w:val="21"/>
                  <w:szCs w:val="21"/>
                  <w:lang w:val="en-US" w:eastAsia="zh-CN"/>
                </w:rPr>
                <w:t>蒋帅</w:t>
              </w:r>
            </w:ins>
          </w:p>
        </w:tc>
        <w:tc>
          <w:tcPr>
            <w:tcW w:w="1283" w:type="dxa"/>
            <w:noWrap w:val="0"/>
            <w:vAlign w:val="center"/>
          </w:tcPr>
          <w:p w14:paraId="6D59DE23">
            <w:pPr>
              <w:pStyle w:val="85"/>
              <w:spacing w:line="360" w:lineRule="auto"/>
              <w:ind w:firstLine="0" w:firstLineChars="0"/>
              <w:jc w:val="both"/>
              <w:rPr>
                <w:rFonts w:hint="default" w:eastAsia="宋体"/>
                <w:sz w:val="21"/>
                <w:szCs w:val="21"/>
                <w:lang w:val="en-US" w:eastAsia="zh-CN"/>
              </w:rPr>
            </w:pPr>
            <w:ins w:id="3" w:author="ROCK" w:date="2024-07-25T15:27:29Z">
              <w:r>
                <w:rPr>
                  <w:rFonts w:hint="eastAsia"/>
                  <w:sz w:val="21"/>
                  <w:szCs w:val="21"/>
                  <w:lang w:val="en-US" w:eastAsia="zh-CN"/>
                </w:rPr>
                <w:t>2</w:t>
              </w:r>
            </w:ins>
            <w:ins w:id="4" w:author="ROCK" w:date="2024-07-25T15:27:30Z">
              <w:r>
                <w:rPr>
                  <w:rFonts w:hint="eastAsia"/>
                  <w:sz w:val="21"/>
                  <w:szCs w:val="21"/>
                  <w:lang w:val="en-US" w:eastAsia="zh-CN"/>
                </w:rPr>
                <w:t>024</w:t>
              </w:r>
            </w:ins>
            <w:ins w:id="5" w:author="ROCK" w:date="2024-07-25T15:27:32Z">
              <w:r>
                <w:rPr>
                  <w:rFonts w:hint="eastAsia"/>
                  <w:sz w:val="21"/>
                  <w:szCs w:val="21"/>
                  <w:lang w:val="en-US" w:eastAsia="zh-CN"/>
                </w:rPr>
                <w:t>/</w:t>
              </w:r>
            </w:ins>
            <w:ins w:id="6" w:author="ROCK" w:date="2024-07-25T15:27:34Z">
              <w:r>
                <w:rPr>
                  <w:rFonts w:hint="eastAsia"/>
                  <w:sz w:val="21"/>
                  <w:szCs w:val="21"/>
                  <w:lang w:val="en-US" w:eastAsia="zh-CN"/>
                </w:rPr>
                <w:t>7</w:t>
              </w:r>
            </w:ins>
            <w:ins w:id="7" w:author="ROCK" w:date="2024-07-25T15:27:35Z">
              <w:r>
                <w:rPr>
                  <w:rFonts w:hint="eastAsia"/>
                  <w:sz w:val="21"/>
                  <w:szCs w:val="21"/>
                  <w:lang w:val="en-US" w:eastAsia="zh-CN"/>
                </w:rPr>
                <w:t>/</w:t>
              </w:r>
            </w:ins>
            <w:ins w:id="8" w:author="ROCK" w:date="2024-07-25T15:27:36Z">
              <w:r>
                <w:rPr>
                  <w:rFonts w:hint="eastAsia"/>
                  <w:sz w:val="21"/>
                  <w:szCs w:val="21"/>
                  <w:lang w:val="en-US" w:eastAsia="zh-CN"/>
                </w:rPr>
                <w:t>2</w:t>
              </w:r>
            </w:ins>
            <w:ins w:id="9" w:author="ROCK" w:date="2024-07-25T15:27:37Z">
              <w:r>
                <w:rPr>
                  <w:rFonts w:hint="eastAsia"/>
                  <w:sz w:val="21"/>
                  <w:szCs w:val="21"/>
                  <w:lang w:val="en-US" w:eastAsia="zh-CN"/>
                </w:rPr>
                <w:t>5</w:t>
              </w:r>
            </w:ins>
          </w:p>
        </w:tc>
        <w:tc>
          <w:tcPr>
            <w:tcW w:w="4274" w:type="dxa"/>
            <w:noWrap w:val="0"/>
            <w:vAlign w:val="center"/>
          </w:tcPr>
          <w:p w14:paraId="18D53BEB">
            <w:pPr>
              <w:ind w:firstLine="0" w:firstLineChars="0"/>
              <w:rPr>
                <w:rFonts w:hint="default" w:eastAsia="宋体"/>
                <w:sz w:val="21"/>
                <w:szCs w:val="21"/>
                <w:lang w:val="en-US" w:eastAsia="zh-CN"/>
              </w:rPr>
            </w:pPr>
            <w:ins w:id="10" w:author="ROCK" w:date="2024-07-25T15:27:43Z">
              <w:r>
                <w:rPr>
                  <w:rFonts w:hint="eastAsia"/>
                  <w:sz w:val="21"/>
                  <w:szCs w:val="21"/>
                  <w:lang w:val="en-US" w:eastAsia="zh-CN"/>
                </w:rPr>
                <w:t xml:space="preserve">增加 </w:t>
              </w:r>
            </w:ins>
            <w:ins w:id="11" w:author="ROCK" w:date="2024-07-25T15:27:47Z">
              <w:r>
                <w:rPr>
                  <w:rFonts w:hint="eastAsia"/>
                  <w:sz w:val="21"/>
                  <w:szCs w:val="21"/>
                  <w:lang w:val="en-US" w:eastAsia="zh-CN"/>
                </w:rPr>
                <w:t>地址</w:t>
              </w:r>
            </w:ins>
            <w:ins w:id="12" w:author="ROCK" w:date="2024-07-25T15:27:48Z">
              <w:r>
                <w:rPr>
                  <w:rFonts w:hint="eastAsia"/>
                  <w:sz w:val="21"/>
                  <w:szCs w:val="21"/>
                  <w:lang w:val="en-US" w:eastAsia="zh-CN"/>
                </w:rPr>
                <w:t>空间</w:t>
              </w:r>
            </w:ins>
            <w:ins w:id="13" w:author="ROCK" w:date="2024-07-25T15:27:49Z">
              <w:r>
                <w:rPr>
                  <w:rFonts w:hint="eastAsia"/>
                  <w:sz w:val="21"/>
                  <w:szCs w:val="21"/>
                  <w:lang w:val="en-US" w:eastAsia="zh-CN"/>
                </w:rPr>
                <w:t>分配</w:t>
              </w:r>
            </w:ins>
            <w:ins w:id="14" w:author="ROCK" w:date="2024-07-25T15:27:50Z">
              <w:r>
                <w:rPr>
                  <w:rFonts w:hint="eastAsia"/>
                  <w:sz w:val="21"/>
                  <w:szCs w:val="21"/>
                  <w:lang w:val="en-US" w:eastAsia="zh-CN"/>
                </w:rPr>
                <w:t xml:space="preserve">, </w:t>
              </w:r>
            </w:ins>
            <w:ins w:id="15" w:author="ROCK" w:date="2024-07-25T15:27:51Z">
              <w:r>
                <w:rPr>
                  <w:rFonts w:hint="eastAsia"/>
                  <w:sz w:val="21"/>
                  <w:szCs w:val="21"/>
                  <w:lang w:val="en-US" w:eastAsia="zh-CN"/>
                </w:rPr>
                <w:t>增加</w:t>
              </w:r>
            </w:ins>
            <w:ins w:id="16" w:author="ROCK" w:date="2024-07-25T15:28:03Z">
              <w:r>
                <w:rPr>
                  <w:rFonts w:hint="eastAsia"/>
                  <w:sz w:val="21"/>
                  <w:szCs w:val="21"/>
                  <w:lang w:val="en-US" w:eastAsia="zh-CN"/>
                </w:rPr>
                <w:t>中</w:t>
              </w:r>
            </w:ins>
            <w:ins w:id="17" w:author="ROCK" w:date="2024-07-25T15:28:04Z">
              <w:r>
                <w:rPr>
                  <w:rFonts w:hint="eastAsia"/>
                  <w:sz w:val="21"/>
                  <w:szCs w:val="21"/>
                  <w:lang w:val="en-US" w:eastAsia="zh-CN"/>
                </w:rPr>
                <w:t>断</w:t>
              </w:r>
            </w:ins>
            <w:ins w:id="18" w:author="ROCK" w:date="2024-07-25T15:28:05Z">
              <w:r>
                <w:rPr>
                  <w:rFonts w:hint="eastAsia"/>
                  <w:sz w:val="21"/>
                  <w:szCs w:val="21"/>
                  <w:lang w:val="en-US" w:eastAsia="zh-CN"/>
                </w:rPr>
                <w:t>分配</w:t>
              </w:r>
            </w:ins>
            <w:ins w:id="19" w:author="ROCK" w:date="2024-07-25T15:28:09Z">
              <w:r>
                <w:rPr>
                  <w:rFonts w:hint="eastAsia"/>
                  <w:sz w:val="21"/>
                  <w:szCs w:val="21"/>
                  <w:lang w:val="en-US" w:eastAsia="zh-CN"/>
                </w:rPr>
                <w:t>.</w:t>
              </w:r>
            </w:ins>
          </w:p>
        </w:tc>
      </w:tr>
      <w:tr w14:paraId="27A3FE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  <w:noWrap w:val="0"/>
            <w:vAlign w:val="top"/>
          </w:tcPr>
          <w:p w14:paraId="6AA4B01F">
            <w:pPr>
              <w:pStyle w:val="85"/>
              <w:spacing w:line="360" w:lineRule="auto"/>
              <w:rPr>
                <w:rFonts w:hint="eastAsia" w:eastAsia="宋体"/>
                <w:lang w:val="en-US" w:eastAsia="zh-CN"/>
              </w:rPr>
            </w:pPr>
          </w:p>
        </w:tc>
        <w:tc>
          <w:tcPr>
            <w:tcW w:w="1531" w:type="dxa"/>
            <w:noWrap w:val="0"/>
            <w:vAlign w:val="center"/>
          </w:tcPr>
          <w:p w14:paraId="0E89E6E6">
            <w:pPr>
              <w:pStyle w:val="85"/>
              <w:spacing w:line="360" w:lineRule="auto"/>
              <w:jc w:val="both"/>
            </w:pPr>
          </w:p>
        </w:tc>
        <w:tc>
          <w:tcPr>
            <w:tcW w:w="1283" w:type="dxa"/>
            <w:noWrap w:val="0"/>
            <w:vAlign w:val="center"/>
          </w:tcPr>
          <w:p w14:paraId="5079F92B">
            <w:pPr>
              <w:pStyle w:val="85"/>
              <w:spacing w:line="360" w:lineRule="auto"/>
              <w:jc w:val="both"/>
              <w:rPr>
                <w:rFonts w:hint="eastAsia" w:eastAsia="宋体"/>
                <w:sz w:val="21"/>
                <w:szCs w:val="21"/>
                <w:lang w:eastAsia="zh-CN"/>
              </w:rPr>
            </w:pPr>
          </w:p>
        </w:tc>
        <w:tc>
          <w:tcPr>
            <w:tcW w:w="4274" w:type="dxa"/>
            <w:noWrap w:val="0"/>
          </w:tcPr>
          <w:p w14:paraId="37EEB224">
            <w:pPr>
              <w:rPr>
                <w:rFonts w:hint="default" w:eastAsia="楷体"/>
                <w:sz w:val="21"/>
                <w:szCs w:val="21"/>
                <w:lang w:val="en-US" w:eastAsia="zh-CN"/>
              </w:rPr>
            </w:pPr>
          </w:p>
        </w:tc>
      </w:tr>
      <w:tr w14:paraId="01F030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  <w:noWrap w:val="0"/>
          </w:tcPr>
          <w:p w14:paraId="036147D4">
            <w:pPr>
              <w:pStyle w:val="85"/>
              <w:spacing w:line="360" w:lineRule="auto"/>
            </w:pPr>
          </w:p>
        </w:tc>
        <w:tc>
          <w:tcPr>
            <w:tcW w:w="1531" w:type="dxa"/>
            <w:noWrap w:val="0"/>
          </w:tcPr>
          <w:p w14:paraId="19E3C884">
            <w:pPr>
              <w:pStyle w:val="85"/>
              <w:spacing w:line="360" w:lineRule="auto"/>
            </w:pPr>
          </w:p>
        </w:tc>
        <w:tc>
          <w:tcPr>
            <w:tcW w:w="1283" w:type="dxa"/>
            <w:noWrap w:val="0"/>
          </w:tcPr>
          <w:p w14:paraId="2D8D65EB">
            <w:pPr>
              <w:pStyle w:val="85"/>
              <w:spacing w:line="360" w:lineRule="auto"/>
            </w:pPr>
          </w:p>
        </w:tc>
        <w:tc>
          <w:tcPr>
            <w:tcW w:w="4274" w:type="dxa"/>
            <w:noWrap w:val="0"/>
          </w:tcPr>
          <w:p w14:paraId="28FC2668">
            <w:pPr>
              <w:rPr>
                <w:sz w:val="21"/>
                <w:szCs w:val="21"/>
              </w:rPr>
            </w:pPr>
          </w:p>
        </w:tc>
      </w:tr>
    </w:tbl>
    <w:p w14:paraId="32A07E36">
      <w:pPr>
        <w:spacing w:line="360" w:lineRule="auto"/>
        <w:rPr>
          <w:rFonts w:ascii="宋体" w:hAnsi="宋体" w:eastAsia="宋体" w:cs="Arial"/>
        </w:rPr>
      </w:pPr>
    </w:p>
    <w:p w14:paraId="2CAA4FB6">
      <w:pPr>
        <w:spacing w:line="360" w:lineRule="auto"/>
        <w:rPr>
          <w:rFonts w:ascii="宋体" w:hAnsi="宋体" w:eastAsia="宋体"/>
        </w:rPr>
      </w:pPr>
      <w:r>
        <w:rPr>
          <w:rFonts w:ascii="宋体" w:hAnsi="宋体" w:eastAsia="宋体"/>
        </w:rPr>
        <w:br w:type="page"/>
      </w:r>
    </w:p>
    <w:p w14:paraId="0929D96E">
      <w:pPr>
        <w:pStyle w:val="21"/>
        <w:jc w:val="center"/>
      </w:pPr>
      <w:r>
        <w:rPr>
          <w:rFonts w:hint="eastAsia"/>
        </w:rPr>
        <w:t>目录</w:t>
      </w:r>
    </w:p>
    <w:p w14:paraId="1B97622E">
      <w:pPr>
        <w:pStyle w:val="21"/>
        <w:tabs>
          <w:tab w:val="right" w:leader="dot" w:pos="9746"/>
          <w:tab w:val="clear" w:pos="663"/>
          <w:tab w:val="clear" w:pos="8296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_Toc28774 </w:instrText>
      </w:r>
      <w:r>
        <w:fldChar w:fldCharType="separate"/>
      </w:r>
      <w:r>
        <w:rPr>
          <w:rFonts w:hint="default"/>
        </w:rPr>
        <w:t xml:space="preserve">1. </w:t>
      </w:r>
      <w:r>
        <w:rPr>
          <w:rFonts w:hint="eastAsia"/>
        </w:rPr>
        <w:t>引言</w:t>
      </w:r>
      <w:r>
        <w:tab/>
      </w:r>
      <w:r>
        <w:fldChar w:fldCharType="begin"/>
      </w:r>
      <w:r>
        <w:instrText xml:space="preserve"> PAGEREF _Toc28774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32B79217">
      <w:pPr>
        <w:pStyle w:val="26"/>
        <w:tabs>
          <w:tab w:val="right" w:leader="dot" w:pos="9746"/>
        </w:tabs>
      </w:pPr>
      <w:r>
        <w:fldChar w:fldCharType="begin"/>
      </w:r>
      <w:r>
        <w:instrText xml:space="preserve"> HYPERLINK \l _Toc21106 </w:instrText>
      </w:r>
      <w:r>
        <w:fldChar w:fldCharType="separate"/>
      </w:r>
      <w:r>
        <w:rPr>
          <w:rFonts w:hint="default"/>
        </w:rPr>
        <w:t xml:space="preserve">1.1. </w:t>
      </w:r>
      <w:r>
        <w:rPr>
          <w:rFonts w:hint="eastAsia"/>
        </w:rPr>
        <w:t>范围</w:t>
      </w:r>
      <w:r>
        <w:tab/>
      </w:r>
      <w:r>
        <w:fldChar w:fldCharType="begin"/>
      </w:r>
      <w:r>
        <w:instrText xml:space="preserve"> PAGEREF _Toc21106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451B5C27">
      <w:pPr>
        <w:pStyle w:val="26"/>
        <w:tabs>
          <w:tab w:val="right" w:leader="dot" w:pos="9746"/>
        </w:tabs>
      </w:pPr>
      <w:r>
        <w:fldChar w:fldCharType="begin"/>
      </w:r>
      <w:r>
        <w:instrText xml:space="preserve"> HYPERLINK \l _Toc1522 </w:instrText>
      </w:r>
      <w:r>
        <w:fldChar w:fldCharType="separate"/>
      </w:r>
      <w:r>
        <w:rPr>
          <w:rFonts w:hint="default"/>
        </w:rPr>
        <w:t xml:space="preserve">1.2. </w:t>
      </w:r>
      <w:r>
        <w:rPr>
          <w:rFonts w:hint="eastAsia"/>
        </w:rPr>
        <w:t>读者对象</w:t>
      </w:r>
      <w:r>
        <w:tab/>
      </w:r>
      <w:r>
        <w:fldChar w:fldCharType="begin"/>
      </w:r>
      <w:r>
        <w:instrText xml:space="preserve"> PAGEREF _Toc1522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04F60735">
      <w:pPr>
        <w:pStyle w:val="26"/>
        <w:tabs>
          <w:tab w:val="right" w:leader="dot" w:pos="9746"/>
        </w:tabs>
      </w:pPr>
      <w:r>
        <w:fldChar w:fldCharType="begin"/>
      </w:r>
      <w:r>
        <w:instrText xml:space="preserve"> HYPERLINK \l _Toc25593 </w:instrText>
      </w:r>
      <w:r>
        <w:fldChar w:fldCharType="separate"/>
      </w:r>
      <w:r>
        <w:rPr>
          <w:rFonts w:hint="default"/>
        </w:rPr>
        <w:t xml:space="preserve">1.3. </w:t>
      </w:r>
      <w:r>
        <w:rPr>
          <w:rFonts w:hint="eastAsia"/>
        </w:rPr>
        <w:t>参考资料</w:t>
      </w:r>
      <w:r>
        <w:tab/>
      </w:r>
      <w:r>
        <w:fldChar w:fldCharType="begin"/>
      </w:r>
      <w:r>
        <w:instrText xml:space="preserve"> PAGEREF _Toc25593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5EF4828E">
      <w:pPr>
        <w:pStyle w:val="26"/>
        <w:tabs>
          <w:tab w:val="right" w:leader="dot" w:pos="9746"/>
        </w:tabs>
      </w:pPr>
      <w:r>
        <w:fldChar w:fldCharType="begin"/>
      </w:r>
      <w:r>
        <w:instrText xml:space="preserve"> HYPERLINK \l _Toc4091 </w:instrText>
      </w:r>
      <w:r>
        <w:fldChar w:fldCharType="separate"/>
      </w:r>
      <w:r>
        <w:rPr>
          <w:rFonts w:hint="default"/>
        </w:rPr>
        <w:t xml:space="preserve">1.4. </w:t>
      </w:r>
      <w:r>
        <w:rPr>
          <w:rFonts w:hint="eastAsia"/>
        </w:rPr>
        <w:t>术语与缩略语</w:t>
      </w:r>
      <w:r>
        <w:tab/>
      </w:r>
      <w:r>
        <w:fldChar w:fldCharType="begin"/>
      </w:r>
      <w:r>
        <w:instrText xml:space="preserve"> PAGEREF _Toc4091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5D1C1A3B">
      <w:pPr>
        <w:pStyle w:val="21"/>
        <w:tabs>
          <w:tab w:val="right" w:leader="dot" w:pos="9746"/>
          <w:tab w:val="clear" w:pos="663"/>
          <w:tab w:val="clear" w:pos="8296"/>
        </w:tabs>
      </w:pPr>
      <w:r>
        <w:fldChar w:fldCharType="begin"/>
      </w:r>
      <w:r>
        <w:instrText xml:space="preserve"> HYPERLINK \l _Toc27296 </w:instrText>
      </w:r>
      <w:r>
        <w:fldChar w:fldCharType="separate"/>
      </w:r>
      <w:r>
        <w:rPr>
          <w:rFonts w:hint="default"/>
        </w:rPr>
        <w:t xml:space="preserve">2. </w:t>
      </w:r>
      <w:r>
        <w:rPr>
          <w:rFonts w:hint="eastAsia"/>
        </w:rPr>
        <w:t>模块汇总</w:t>
      </w:r>
      <w:r>
        <w:tab/>
      </w:r>
      <w:r>
        <w:fldChar w:fldCharType="begin"/>
      </w:r>
      <w:r>
        <w:instrText xml:space="preserve"> PAGEREF _Toc27296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478B7DFB">
      <w:pPr>
        <w:pStyle w:val="26"/>
        <w:tabs>
          <w:tab w:val="right" w:leader="dot" w:pos="9746"/>
        </w:tabs>
      </w:pPr>
      <w:r>
        <w:fldChar w:fldCharType="begin"/>
      </w:r>
      <w:r>
        <w:instrText xml:space="preserve"> HYPERLINK \l _Toc27621 </w:instrText>
      </w:r>
      <w:r>
        <w:fldChar w:fldCharType="separate"/>
      </w:r>
      <w:r>
        <w:rPr>
          <w:rFonts w:hint="default"/>
        </w:rPr>
        <w:t xml:space="preserve">2.1. </w:t>
      </w:r>
      <w:r>
        <w:rPr>
          <w:rFonts w:hint="eastAsia"/>
        </w:rPr>
        <w:t>模块列表</w:t>
      </w:r>
      <w:r>
        <w:tab/>
      </w:r>
      <w:r>
        <w:fldChar w:fldCharType="begin"/>
      </w:r>
      <w:r>
        <w:instrText xml:space="preserve"> PAGEREF _Toc27621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 w14:paraId="4E315A96">
      <w:pPr>
        <w:pStyle w:val="26"/>
        <w:tabs>
          <w:tab w:val="right" w:leader="dot" w:pos="9746"/>
        </w:tabs>
      </w:pPr>
      <w:r>
        <w:fldChar w:fldCharType="begin"/>
      </w:r>
      <w:r>
        <w:instrText xml:space="preserve"> HYPERLINK \l _Toc27883 </w:instrText>
      </w:r>
      <w:r>
        <w:fldChar w:fldCharType="separate"/>
      </w:r>
      <w:r>
        <w:rPr>
          <w:rFonts w:hint="default"/>
        </w:rPr>
        <w:t xml:space="preserve">2.2. </w:t>
      </w:r>
      <w:r>
        <w:rPr>
          <w:rFonts w:hint="eastAsia"/>
        </w:rPr>
        <w:t>模块</w:t>
      </w:r>
      <w:r>
        <w:rPr>
          <w:rFonts w:hint="eastAsia"/>
          <w:lang w:val="en-US" w:eastAsia="zh-CN"/>
        </w:rPr>
        <w:t>数据流</w:t>
      </w:r>
      <w:r>
        <w:tab/>
      </w:r>
      <w:r>
        <w:fldChar w:fldCharType="begin"/>
      </w:r>
      <w:r>
        <w:instrText xml:space="preserve"> PAGEREF _Toc27883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372A3B4C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_Toc29193 </w:instrText>
      </w:r>
      <w:r>
        <w:fldChar w:fldCharType="separate"/>
      </w:r>
      <w:r>
        <w:rPr>
          <w:rFonts w:hint="default"/>
          <w:lang w:val="en-US" w:eastAsia="zh-CN"/>
        </w:rPr>
        <w:t xml:space="preserve">2.2.1. </w:t>
      </w:r>
      <w:r>
        <w:rPr>
          <w:rFonts w:hint="eastAsia"/>
          <w:lang w:val="en-US" w:eastAsia="zh-CN"/>
        </w:rPr>
        <w:t>Host to IMP</w:t>
      </w:r>
      <w:r>
        <w:tab/>
      </w:r>
      <w:r>
        <w:fldChar w:fldCharType="begin"/>
      </w:r>
      <w:r>
        <w:instrText xml:space="preserve"> PAGEREF _Toc29193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 w14:paraId="7ACE1F27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_Toc17940 </w:instrText>
      </w:r>
      <w:r>
        <w:fldChar w:fldCharType="separate"/>
      </w:r>
      <w:r>
        <w:rPr>
          <w:rFonts w:hint="default"/>
          <w:lang w:val="en-US" w:eastAsia="zh-CN"/>
        </w:rPr>
        <w:t xml:space="preserve">2.2.2. </w:t>
      </w:r>
      <w:r>
        <w:rPr>
          <w:rFonts w:hint="eastAsia"/>
          <w:lang w:val="en-US" w:eastAsia="zh-CN"/>
        </w:rPr>
        <w:t>IMP to Host</w:t>
      </w:r>
      <w:r>
        <w:tab/>
      </w:r>
      <w:r>
        <w:fldChar w:fldCharType="begin"/>
      </w:r>
      <w:r>
        <w:instrText xml:space="preserve"> PAGEREF _Toc17940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050A1EE3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_Toc27635 </w:instrText>
      </w:r>
      <w:r>
        <w:fldChar w:fldCharType="separate"/>
      </w:r>
      <w:r>
        <w:rPr>
          <w:rFonts w:hint="default"/>
          <w:lang w:val="en-US" w:eastAsia="zh-CN"/>
        </w:rPr>
        <w:t xml:space="preserve">2.2.3. </w:t>
      </w:r>
      <w:r>
        <w:rPr>
          <w:rFonts w:hint="eastAsia"/>
          <w:lang w:val="en-US" w:eastAsia="zh-CN"/>
        </w:rPr>
        <w:t>PIPE to IMP</w:t>
      </w:r>
      <w:r>
        <w:tab/>
      </w:r>
      <w:r>
        <w:fldChar w:fldCharType="begin"/>
      </w:r>
      <w:r>
        <w:instrText xml:space="preserve"> PAGEREF _Toc27635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60953117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_Toc28613 </w:instrText>
      </w:r>
      <w:r>
        <w:fldChar w:fldCharType="separate"/>
      </w:r>
      <w:r>
        <w:rPr>
          <w:rFonts w:hint="default"/>
          <w:lang w:val="en-US" w:eastAsia="zh-CN"/>
        </w:rPr>
        <w:t xml:space="preserve">2.2.4. </w:t>
      </w:r>
      <w:r>
        <w:rPr>
          <w:rFonts w:hint="eastAsia"/>
          <w:lang w:val="en-US" w:eastAsia="zh-CN"/>
        </w:rPr>
        <w:t>PCC</w:t>
      </w:r>
      <w:r>
        <w:tab/>
      </w:r>
      <w:r>
        <w:fldChar w:fldCharType="begin"/>
      </w:r>
      <w:r>
        <w:instrText xml:space="preserve"> PAGEREF _Toc28613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 w14:paraId="39C2070E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_Toc12721 </w:instrText>
      </w:r>
      <w:r>
        <w:fldChar w:fldCharType="separate"/>
      </w:r>
      <w:r>
        <w:rPr>
          <w:rFonts w:hint="default"/>
          <w:lang w:val="en-US" w:eastAsia="zh-CN"/>
        </w:rPr>
        <w:t xml:space="preserve">2.2.5. </w:t>
      </w:r>
      <w:r>
        <w:rPr>
          <w:rFonts w:hint="eastAsia"/>
          <w:lang w:val="en-US" w:eastAsia="zh-CN"/>
        </w:rPr>
        <w:t>imp packet</w:t>
      </w:r>
      <w:r>
        <w:tab/>
      </w:r>
      <w:r>
        <w:fldChar w:fldCharType="begin"/>
      </w:r>
      <w:r>
        <w:instrText xml:space="preserve"> PAGEREF _Toc12721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21463B33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_Toc15033 </w:instrText>
      </w:r>
      <w:r>
        <w:fldChar w:fldCharType="separate"/>
      </w:r>
      <w:r>
        <w:rPr>
          <w:rFonts w:hint="default"/>
          <w:lang w:val="en-US" w:eastAsia="zh-CN"/>
        </w:rPr>
        <w:t xml:space="preserve">2.2.6. </w:t>
      </w:r>
      <w:r>
        <w:rPr>
          <w:rFonts w:hint="eastAsia"/>
          <w:lang w:val="en-US" w:eastAsia="zh-CN"/>
        </w:rPr>
        <w:t>Pipe2imp</w:t>
      </w:r>
      <w:r>
        <w:tab/>
      </w:r>
      <w:r>
        <w:fldChar w:fldCharType="begin"/>
      </w:r>
      <w:r>
        <w:instrText xml:space="preserve"> PAGEREF _Toc15033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 w14:paraId="60689C1A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_Toc20074 </w:instrText>
      </w:r>
      <w:r>
        <w:fldChar w:fldCharType="separate"/>
      </w:r>
      <w:r>
        <w:rPr>
          <w:rFonts w:hint="default"/>
          <w:lang w:val="en-US" w:eastAsia="zh-CN"/>
        </w:rPr>
        <w:t xml:space="preserve">2.2.7. </w:t>
      </w:r>
      <w:r>
        <w:rPr>
          <w:rFonts w:hint="eastAsia"/>
          <w:lang w:val="en-US" w:eastAsia="zh-CN"/>
        </w:rPr>
        <w:t>PIPE ERR</w:t>
      </w:r>
      <w:r>
        <w:tab/>
      </w:r>
      <w:r>
        <w:fldChar w:fldCharType="begin"/>
      </w:r>
      <w:r>
        <w:instrText xml:space="preserve"> PAGEREF _Toc20074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179A3B03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_Toc30061 </w:instrText>
      </w:r>
      <w:r>
        <w:fldChar w:fldCharType="separate"/>
      </w:r>
      <w:r>
        <w:rPr>
          <w:rFonts w:hint="default"/>
          <w:lang w:val="en-US" w:eastAsia="zh-CN"/>
        </w:rPr>
        <w:t xml:space="preserve">2.2.8. </w:t>
      </w:r>
      <w:r>
        <w:rPr>
          <w:rFonts w:hint="eastAsia"/>
          <w:lang w:val="en-US" w:eastAsia="zh-CN"/>
        </w:rPr>
        <w:t>CMD Err</w:t>
      </w:r>
      <w:r>
        <w:tab/>
      </w:r>
      <w:r>
        <w:fldChar w:fldCharType="begin"/>
      </w:r>
      <w:r>
        <w:instrText xml:space="preserve"> PAGEREF _Toc30061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44A7B9E9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_Toc20179 </w:instrText>
      </w:r>
      <w:r>
        <w:fldChar w:fldCharType="separate"/>
      </w:r>
      <w:r>
        <w:rPr>
          <w:rFonts w:hint="default"/>
          <w:lang w:val="en-US" w:eastAsia="zh-CN"/>
        </w:rPr>
        <w:t xml:space="preserve">2.2.9. </w:t>
      </w:r>
      <w:r>
        <w:rPr>
          <w:rFonts w:hint="eastAsia"/>
          <w:lang w:val="en-US" w:eastAsia="zh-CN"/>
        </w:rPr>
        <w:t>Modify_qp</w:t>
      </w:r>
      <w:r>
        <w:tab/>
      </w:r>
      <w:r>
        <w:fldChar w:fldCharType="begin"/>
      </w:r>
      <w:r>
        <w:instrText xml:space="preserve"> PAGEREF _Toc20179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41E62BA3">
      <w:pPr>
        <w:pStyle w:val="26"/>
        <w:tabs>
          <w:tab w:val="right" w:leader="dot" w:pos="9746"/>
        </w:tabs>
      </w:pPr>
      <w:r>
        <w:fldChar w:fldCharType="begin"/>
      </w:r>
      <w:r>
        <w:instrText xml:space="preserve"> HYPERLINK \l _Toc14656 </w:instrText>
      </w:r>
      <w:r>
        <w:fldChar w:fldCharType="separate"/>
      </w:r>
      <w:r>
        <w:rPr>
          <w:rFonts w:hint="default"/>
        </w:rPr>
        <w:t xml:space="preserve">2.3. </w:t>
      </w:r>
      <w:r>
        <w:rPr>
          <w:rFonts w:hint="eastAsia"/>
          <w:lang w:val="en-US" w:eastAsia="zh-CN"/>
        </w:rPr>
        <w:t>模块功能描述</w:t>
      </w:r>
      <w:r>
        <w:tab/>
      </w:r>
      <w:r>
        <w:fldChar w:fldCharType="begin"/>
      </w:r>
      <w:r>
        <w:instrText xml:space="preserve"> PAGEREF _Toc14656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13A751DF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_Toc12360 </w:instrText>
      </w:r>
      <w:r>
        <w:fldChar w:fldCharType="separate"/>
      </w:r>
      <w:r>
        <w:rPr>
          <w:rFonts w:hint="default"/>
          <w:lang w:val="en-US" w:eastAsia="zh-CN"/>
        </w:rPr>
        <w:t xml:space="preserve">2.3.1. </w:t>
      </w:r>
      <w:r>
        <w:rPr>
          <w:rFonts w:hint="eastAsia"/>
          <w:lang w:val="en-US" w:eastAsia="zh-CN"/>
        </w:rPr>
        <w:t>虚拟化</w:t>
      </w:r>
      <w:r>
        <w:tab/>
      </w:r>
      <w:r>
        <w:fldChar w:fldCharType="begin"/>
      </w:r>
      <w:r>
        <w:instrText xml:space="preserve"> PAGEREF _Toc12360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106F3A3C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_Toc6584 </w:instrText>
      </w:r>
      <w:r>
        <w:fldChar w:fldCharType="separate"/>
      </w:r>
      <w:r>
        <w:rPr>
          <w:rFonts w:hint="default"/>
          <w:lang w:val="en-US" w:eastAsia="zh-CN"/>
        </w:rPr>
        <w:t xml:space="preserve">2.3.2. </w:t>
      </w:r>
      <w:r>
        <w:rPr>
          <w:rFonts w:hint="eastAsia"/>
          <w:lang w:val="en-US" w:eastAsia="zh-CN"/>
        </w:rPr>
        <w:t>Channel</w:t>
      </w:r>
      <w:r>
        <w:tab/>
      </w:r>
      <w:r>
        <w:fldChar w:fldCharType="begin"/>
      </w:r>
      <w:r>
        <w:instrText xml:space="preserve"> PAGEREF _Toc6584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7312EE17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_Toc23938 </w:instrText>
      </w:r>
      <w:r>
        <w:fldChar w:fldCharType="separate"/>
      </w:r>
      <w:r>
        <w:rPr>
          <w:rFonts w:hint="default"/>
          <w:lang w:val="en-US" w:eastAsia="zh-CN"/>
        </w:rPr>
        <w:t xml:space="preserve">2.3.3. </w:t>
      </w:r>
      <w:r>
        <w:rPr>
          <w:rFonts w:hint="eastAsia"/>
          <w:lang w:val="en-US" w:eastAsia="zh-CN"/>
        </w:rPr>
        <w:t>Qmap</w:t>
      </w:r>
      <w:r>
        <w:tab/>
      </w:r>
      <w:r>
        <w:fldChar w:fldCharType="begin"/>
      </w:r>
      <w:r>
        <w:instrText xml:space="preserve"> PAGEREF _Toc23938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 w14:paraId="7A6296D0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_Toc3779 </w:instrText>
      </w:r>
      <w:r>
        <w:fldChar w:fldCharType="separate"/>
      </w:r>
      <w:r>
        <w:rPr>
          <w:rFonts w:hint="default"/>
          <w:lang w:val="en-US" w:eastAsia="zh-CN"/>
        </w:rPr>
        <w:t xml:space="preserve">2.3.4. </w:t>
      </w:r>
      <w:r>
        <w:rPr>
          <w:rFonts w:hint="eastAsia"/>
          <w:lang w:val="en-US" w:eastAsia="zh-CN"/>
        </w:rPr>
        <w:t>初始化</w:t>
      </w:r>
      <w:r>
        <w:tab/>
      </w:r>
      <w:r>
        <w:fldChar w:fldCharType="begin"/>
      </w:r>
      <w:r>
        <w:instrText xml:space="preserve"> PAGEREF _Toc3779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1BF19D79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_Toc20048 </w:instrText>
      </w:r>
      <w:r>
        <w:fldChar w:fldCharType="separate"/>
      </w:r>
      <w:r>
        <w:rPr>
          <w:rFonts w:hint="default"/>
          <w:lang w:val="en-US" w:eastAsia="zh-CN"/>
        </w:rPr>
        <w:t xml:space="preserve">2.3.5. </w:t>
      </w:r>
      <w:r>
        <w:rPr>
          <w:rFonts w:hint="eastAsia"/>
          <w:lang w:val="en-US" w:eastAsia="zh-CN"/>
        </w:rPr>
        <w:t>M3</w:t>
      </w:r>
      <w:r>
        <w:tab/>
      </w:r>
      <w:r>
        <w:fldChar w:fldCharType="begin"/>
      </w:r>
      <w:r>
        <w:instrText xml:space="preserve"> PAGEREF _Toc20048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26353B39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_Toc31278 </w:instrText>
      </w:r>
      <w:r>
        <w:fldChar w:fldCharType="separate"/>
      </w:r>
      <w:r>
        <w:rPr>
          <w:rFonts w:hint="default"/>
          <w:lang w:val="en-US" w:eastAsia="zh-CN"/>
        </w:rPr>
        <w:t xml:space="preserve">2.3.6. </w:t>
      </w:r>
      <w:r>
        <w:rPr>
          <w:rFonts w:hint="eastAsia"/>
          <w:lang w:val="en-US" w:eastAsia="zh-CN"/>
        </w:rPr>
        <w:t>DMA</w:t>
      </w:r>
      <w:r>
        <w:tab/>
      </w:r>
      <w:r>
        <w:fldChar w:fldCharType="begin"/>
      </w:r>
      <w:r>
        <w:instrText xml:space="preserve"> PAGEREF _Toc31278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21E509EC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_Toc18870 </w:instrText>
      </w:r>
      <w:r>
        <w:fldChar w:fldCharType="separate"/>
      </w:r>
      <w:r>
        <w:rPr>
          <w:rFonts w:hint="default"/>
          <w:lang w:val="en-US" w:eastAsia="zh-CN"/>
        </w:rPr>
        <w:t xml:space="preserve">2.3.7. </w:t>
      </w:r>
      <w:r>
        <w:rPr>
          <w:rFonts w:hint="eastAsia"/>
          <w:lang w:val="en-US" w:eastAsia="zh-CN"/>
        </w:rPr>
        <w:t>地址划分</w:t>
      </w:r>
      <w:r>
        <w:tab/>
      </w:r>
      <w:r>
        <w:fldChar w:fldCharType="begin"/>
      </w:r>
      <w:r>
        <w:instrText xml:space="preserve"> PAGEREF _Toc18870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333FFB73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_Toc27048 </w:instrText>
      </w:r>
      <w:r>
        <w:fldChar w:fldCharType="separate"/>
      </w:r>
      <w:r>
        <w:rPr>
          <w:rFonts w:hint="default"/>
          <w:lang w:val="en-US" w:eastAsia="zh-CN"/>
        </w:rPr>
        <w:t xml:space="preserve">2.3.8. </w:t>
      </w:r>
      <w:r>
        <w:rPr>
          <w:rFonts w:hint="eastAsia"/>
          <w:lang w:val="en-US" w:eastAsia="zh-CN"/>
        </w:rPr>
        <w:t>Ring_buffer</w:t>
      </w:r>
      <w:r>
        <w:tab/>
      </w:r>
      <w:r>
        <w:fldChar w:fldCharType="begin"/>
      </w:r>
      <w:r>
        <w:instrText xml:space="preserve"> PAGEREF _Toc27048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74A70C8D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_Toc1629 </w:instrText>
      </w:r>
      <w:r>
        <w:fldChar w:fldCharType="separate"/>
      </w:r>
      <w:r>
        <w:rPr>
          <w:rFonts w:hint="default"/>
          <w:lang w:val="en-US" w:eastAsia="zh-CN"/>
        </w:rPr>
        <w:t xml:space="preserve">2.3.9. </w:t>
      </w:r>
      <w:r>
        <w:rPr>
          <w:rFonts w:hint="eastAsia"/>
          <w:lang w:val="en-US" w:eastAsia="zh-CN"/>
        </w:rPr>
        <w:t>Jtag</w:t>
      </w:r>
      <w:r>
        <w:tab/>
      </w:r>
      <w:r>
        <w:fldChar w:fldCharType="begin"/>
      </w:r>
      <w:r>
        <w:instrText xml:space="preserve"> PAGEREF _Toc1629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 w14:paraId="531E961C">
      <w:pPr>
        <w:pStyle w:val="16"/>
        <w:tabs>
          <w:tab w:val="right" w:leader="dot" w:pos="9746"/>
        </w:tabs>
      </w:pPr>
      <w:r>
        <w:fldChar w:fldCharType="begin"/>
      </w:r>
      <w:r>
        <w:instrText xml:space="preserve"> HYPERLINK \l _Toc525 </w:instrText>
      </w:r>
      <w:r>
        <w:fldChar w:fldCharType="separate"/>
      </w:r>
      <w:r>
        <w:rPr>
          <w:rFonts w:hint="default"/>
          <w:lang w:val="en-US" w:eastAsia="zh-CN"/>
        </w:rPr>
        <w:t xml:space="preserve">2.3.10. </w:t>
      </w:r>
      <w:r>
        <w:rPr>
          <w:rFonts w:hint="eastAsia"/>
          <w:lang w:val="en-US" w:eastAsia="zh-CN"/>
        </w:rPr>
        <w:t>Axi4_bus</w:t>
      </w:r>
      <w:r>
        <w:tab/>
      </w:r>
      <w:r>
        <w:fldChar w:fldCharType="begin"/>
      </w:r>
      <w:r>
        <w:instrText xml:space="preserve"> PAGEREF _Toc525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0C010F32">
      <w:pPr>
        <w:pStyle w:val="26"/>
        <w:tabs>
          <w:tab w:val="right" w:leader="dot" w:pos="9746"/>
        </w:tabs>
      </w:pPr>
      <w:r>
        <w:fldChar w:fldCharType="begin"/>
      </w:r>
      <w:r>
        <w:instrText xml:space="preserve"> HYPERLINK \l _Toc833 </w:instrText>
      </w:r>
      <w:r>
        <w:fldChar w:fldCharType="separate"/>
      </w:r>
      <w:r>
        <w:rPr>
          <w:rFonts w:hint="default"/>
        </w:rPr>
        <w:t xml:space="preserve">2.4. </w:t>
      </w:r>
      <w:r>
        <w:rPr>
          <w:rFonts w:hint="eastAsia"/>
          <w:lang w:val="en-US" w:eastAsia="zh-CN"/>
        </w:rPr>
        <w:t>模块接口时序</w:t>
      </w:r>
      <w:r>
        <w:tab/>
      </w:r>
      <w:r>
        <w:fldChar w:fldCharType="begin"/>
      </w:r>
      <w:r>
        <w:instrText xml:space="preserve"> PAGEREF _Toc833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2DF958C4">
      <w:pPr>
        <w:rPr>
          <w:rFonts w:ascii="宋体" w:hAnsi="宋体" w:eastAsia="宋体"/>
        </w:rPr>
        <w:sectPr>
          <w:headerReference r:id="rId8" w:type="first"/>
          <w:footerReference r:id="rId9" w:type="first"/>
          <w:headerReference r:id="rId7" w:type="default"/>
          <w:pgSz w:w="11906" w:h="16838"/>
          <w:pgMar w:top="1440" w:right="1080" w:bottom="1440" w:left="108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linePitch="360" w:charSpace="0"/>
        </w:sectPr>
      </w:pPr>
      <w:r>
        <w:fldChar w:fldCharType="end"/>
      </w:r>
    </w:p>
    <w:p w14:paraId="234001FF">
      <w:pPr>
        <w:pStyle w:val="2"/>
        <w:numPr>
          <w:ilvl w:val="0"/>
          <w:numId w:val="3"/>
        </w:numPr>
        <w:bidi w:val="0"/>
        <w:ind w:left="425" w:leftChars="0" w:hanging="425" w:firstLineChars="0"/>
      </w:pPr>
      <w:bookmarkStart w:id="0" w:name="_Toc28774"/>
      <w:bookmarkStart w:id="1" w:name="_Toc230182851"/>
      <w:bookmarkStart w:id="2" w:name="_Toc268703891"/>
      <w:bookmarkStart w:id="3" w:name="_Toc251914831"/>
      <w:r>
        <w:rPr>
          <w:rFonts w:hint="eastAsia"/>
        </w:rPr>
        <w:t>引言</w:t>
      </w:r>
      <w:bookmarkEnd w:id="0"/>
      <w:bookmarkEnd w:id="1"/>
      <w:bookmarkEnd w:id="2"/>
      <w:bookmarkEnd w:id="3"/>
    </w:p>
    <w:p w14:paraId="616AC00C">
      <w:pPr>
        <w:pStyle w:val="3"/>
        <w:numPr>
          <w:ilvl w:val="1"/>
          <w:numId w:val="4"/>
        </w:numPr>
        <w:bidi w:val="0"/>
        <w:ind w:left="567" w:leftChars="0" w:hanging="567" w:firstLineChars="0"/>
      </w:pPr>
      <w:bookmarkStart w:id="4" w:name="_Toc230182853"/>
      <w:bookmarkStart w:id="5" w:name="_Toc251914833"/>
      <w:bookmarkStart w:id="6" w:name="_Toc268703893"/>
      <w:bookmarkStart w:id="7" w:name="_Toc21106"/>
      <w:r>
        <w:rPr>
          <w:rFonts w:hint="eastAsia"/>
        </w:rPr>
        <w:t>范围</w:t>
      </w:r>
      <w:bookmarkEnd w:id="4"/>
      <w:bookmarkEnd w:id="5"/>
      <w:bookmarkEnd w:id="6"/>
      <w:bookmarkEnd w:id="7"/>
    </w:p>
    <w:p w14:paraId="0E9F09D1">
      <w:pPr>
        <w:bidi w:val="0"/>
      </w:pPr>
      <w:r>
        <w:rPr>
          <w:rFonts w:hint="eastAsia"/>
        </w:rPr>
        <w:t>本文档主要介绍</w:t>
      </w:r>
      <w:r>
        <w:rPr>
          <w:rFonts w:hint="eastAsia"/>
          <w:lang w:val="en-US" w:eastAsia="zh-CN"/>
        </w:rPr>
        <w:t>小核</w:t>
      </w:r>
      <w:r>
        <w:rPr>
          <w:rFonts w:hint="eastAsia"/>
        </w:rPr>
        <w:t>模块的设计与仿真要求，是仿真人员进行仿真模型设计的一个参考文档，文档面向FPGA设计人员、验证人员。</w:t>
      </w:r>
    </w:p>
    <w:p w14:paraId="1667F393">
      <w:pPr>
        <w:pStyle w:val="3"/>
        <w:numPr>
          <w:ilvl w:val="1"/>
          <w:numId w:val="4"/>
        </w:numPr>
        <w:bidi w:val="0"/>
        <w:ind w:left="567" w:leftChars="0" w:hanging="567" w:firstLineChars="0"/>
      </w:pPr>
      <w:bookmarkStart w:id="8" w:name="_Toc1522"/>
      <w:bookmarkStart w:id="9" w:name="_Toc268703894"/>
      <w:bookmarkStart w:id="10" w:name="_Toc230182854"/>
      <w:bookmarkStart w:id="11" w:name="_Toc251914834"/>
      <w:r>
        <w:rPr>
          <w:rFonts w:hint="eastAsia"/>
        </w:rPr>
        <w:t>读者对象</w:t>
      </w:r>
      <w:bookmarkEnd w:id="8"/>
      <w:bookmarkEnd w:id="9"/>
      <w:bookmarkEnd w:id="10"/>
      <w:bookmarkEnd w:id="11"/>
    </w:p>
    <w:p w14:paraId="4E7ADC90">
      <w:pPr>
        <w:bidi w:val="0"/>
      </w:pPr>
      <w:r>
        <w:rPr>
          <w:rFonts w:hint="eastAsia"/>
        </w:rPr>
        <w:t>本文档读者对象为FPGA工程设计人员，以及与本项目相关的边缘人员。</w:t>
      </w:r>
    </w:p>
    <w:p w14:paraId="4C355B40">
      <w:pPr>
        <w:pStyle w:val="3"/>
        <w:numPr>
          <w:ilvl w:val="1"/>
          <w:numId w:val="4"/>
        </w:numPr>
        <w:bidi w:val="0"/>
        <w:ind w:left="567" w:leftChars="0" w:hanging="567" w:firstLineChars="0"/>
      </w:pPr>
      <w:bookmarkStart w:id="12" w:name="_Toc268703895"/>
      <w:bookmarkStart w:id="13" w:name="_Toc251914835"/>
      <w:bookmarkStart w:id="14" w:name="_Toc25593"/>
      <w:bookmarkStart w:id="15" w:name="_Toc230182855"/>
      <w:r>
        <w:rPr>
          <w:rFonts w:hint="eastAsia"/>
        </w:rPr>
        <w:t>参考资料</w:t>
      </w:r>
      <w:bookmarkEnd w:id="12"/>
      <w:bookmarkEnd w:id="13"/>
      <w:bookmarkEnd w:id="14"/>
      <w:bookmarkEnd w:id="15"/>
    </w:p>
    <w:tbl>
      <w:tblPr>
        <w:tblStyle w:val="31"/>
        <w:tblW w:w="7960" w:type="dxa"/>
        <w:tblInd w:w="567" w:type="dxa"/>
        <w:tblBorders>
          <w:top w:val="single" w:color="808080" w:sz="4" w:space="0"/>
          <w:left w:val="single" w:color="808080" w:sz="4" w:space="0"/>
          <w:bottom w:val="single" w:color="808080" w:sz="4" w:space="0"/>
          <w:right w:val="single" w:color="808080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6"/>
        <w:gridCol w:w="2410"/>
        <w:gridCol w:w="1701"/>
        <w:gridCol w:w="1843"/>
      </w:tblGrid>
      <w:tr w14:paraId="02247D01"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4" w:hRule="atLeast"/>
          <w:tblHeader/>
        </w:trPr>
        <w:tc>
          <w:tcPr>
            <w:tcW w:w="2006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shd w:val="clear" w:color="auto" w:fill="E0E0E0"/>
            <w:noWrap w:val="0"/>
            <w:vAlign w:val="center"/>
          </w:tcPr>
          <w:p w14:paraId="362792E1">
            <w:pPr>
              <w:spacing w:line="360" w:lineRule="auto"/>
              <w:ind w:left="0" w:leftChars="0" w:firstLine="0" w:firstLineChars="0"/>
              <w:jc w:val="both"/>
              <w:rPr>
                <w:rFonts w:hint="eastAsia" w:ascii="宋体" w:hAnsi="宋体" w:eastAsia="宋体"/>
                <w:b/>
                <w:szCs w:val="18"/>
              </w:rPr>
            </w:pPr>
            <w:r>
              <w:rPr>
                <w:rFonts w:hint="eastAsia" w:ascii="宋体" w:hAnsi="宋体" w:eastAsia="宋体"/>
                <w:b/>
                <w:szCs w:val="18"/>
              </w:rPr>
              <w:t>资料名称</w:t>
            </w:r>
          </w:p>
          <w:p w14:paraId="0389BBD5">
            <w:pPr>
              <w:spacing w:line="360" w:lineRule="auto"/>
              <w:ind w:left="0" w:leftChars="0" w:firstLine="0" w:firstLineChars="0"/>
              <w:jc w:val="both"/>
              <w:rPr>
                <w:rFonts w:ascii="宋体" w:hAnsi="宋体" w:eastAsia="宋体"/>
                <w:b/>
                <w:szCs w:val="18"/>
              </w:rPr>
            </w:pPr>
            <w:r>
              <w:rPr>
                <w:rFonts w:ascii="宋体" w:hAnsi="宋体" w:eastAsia="宋体"/>
                <w:b/>
                <w:szCs w:val="18"/>
              </w:rPr>
              <w:t>[标识符]</w:t>
            </w:r>
          </w:p>
        </w:tc>
        <w:tc>
          <w:tcPr>
            <w:tcW w:w="2410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shd w:val="clear" w:color="auto" w:fill="E0E0E0"/>
            <w:noWrap w:val="0"/>
            <w:vAlign w:val="center"/>
          </w:tcPr>
          <w:p w14:paraId="66AFE85E">
            <w:pPr>
              <w:spacing w:line="360" w:lineRule="auto"/>
              <w:jc w:val="both"/>
              <w:rPr>
                <w:rFonts w:ascii="宋体" w:hAnsi="宋体" w:eastAsia="宋体"/>
                <w:b/>
                <w:szCs w:val="18"/>
              </w:rPr>
            </w:pPr>
            <w:r>
              <w:rPr>
                <w:rFonts w:hint="eastAsia" w:ascii="宋体" w:hAnsi="宋体" w:eastAsia="宋体"/>
                <w:b/>
                <w:szCs w:val="18"/>
              </w:rPr>
              <w:t>出</w:t>
            </w:r>
            <w:r>
              <w:rPr>
                <w:rFonts w:ascii="宋体" w:hAnsi="宋体" w:eastAsia="宋体"/>
                <w:b/>
                <w:szCs w:val="18"/>
              </w:rPr>
              <w:t xml:space="preserve"> 版 单 位</w:t>
            </w:r>
          </w:p>
        </w:tc>
        <w:tc>
          <w:tcPr>
            <w:tcW w:w="1701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shd w:val="clear" w:color="auto" w:fill="E0E0E0"/>
            <w:noWrap w:val="0"/>
            <w:vAlign w:val="center"/>
          </w:tcPr>
          <w:p w14:paraId="045762CB">
            <w:pPr>
              <w:spacing w:line="360" w:lineRule="auto"/>
              <w:jc w:val="both"/>
              <w:rPr>
                <w:rFonts w:ascii="宋体" w:hAnsi="宋体" w:eastAsia="宋体"/>
                <w:b/>
                <w:szCs w:val="18"/>
              </w:rPr>
            </w:pPr>
            <w:r>
              <w:rPr>
                <w:rFonts w:hint="eastAsia" w:ascii="宋体" w:hAnsi="宋体" w:eastAsia="宋体"/>
                <w:b/>
                <w:szCs w:val="18"/>
              </w:rPr>
              <w:t>作</w:t>
            </w:r>
            <w:r>
              <w:rPr>
                <w:rFonts w:ascii="宋体" w:hAnsi="宋体" w:eastAsia="宋体"/>
                <w:b/>
                <w:szCs w:val="18"/>
              </w:rPr>
              <w:t xml:space="preserve">  者</w:t>
            </w:r>
          </w:p>
        </w:tc>
        <w:tc>
          <w:tcPr>
            <w:tcW w:w="1843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shd w:val="clear" w:color="auto" w:fill="E0E0E0"/>
            <w:noWrap w:val="0"/>
            <w:vAlign w:val="center"/>
          </w:tcPr>
          <w:p w14:paraId="6EDD75E0">
            <w:pPr>
              <w:spacing w:line="360" w:lineRule="auto"/>
              <w:jc w:val="both"/>
              <w:rPr>
                <w:rFonts w:ascii="宋体" w:hAnsi="宋体" w:eastAsia="宋体"/>
                <w:b/>
                <w:szCs w:val="18"/>
              </w:rPr>
            </w:pPr>
            <w:r>
              <w:rPr>
                <w:rFonts w:hint="eastAsia" w:ascii="宋体" w:hAnsi="宋体" w:eastAsia="宋体"/>
                <w:b/>
                <w:szCs w:val="18"/>
              </w:rPr>
              <w:t>日</w:t>
            </w:r>
            <w:r>
              <w:rPr>
                <w:rFonts w:ascii="宋体" w:hAnsi="宋体" w:eastAsia="宋体"/>
                <w:b/>
                <w:szCs w:val="18"/>
              </w:rPr>
              <w:t xml:space="preserve">  期</w:t>
            </w:r>
          </w:p>
        </w:tc>
      </w:tr>
      <w:tr w14:paraId="7D013B7B"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2006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70849691">
            <w:pPr>
              <w:spacing w:line="360" w:lineRule="auto"/>
              <w:jc w:val="both"/>
              <w:rPr>
                <w:rFonts w:ascii="宋体" w:hAnsi="宋体" w:eastAsia="宋体"/>
                <w:sz w:val="18"/>
                <w:szCs w:val="18"/>
              </w:rPr>
            </w:pPr>
          </w:p>
        </w:tc>
        <w:tc>
          <w:tcPr>
            <w:tcW w:w="2410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5E222218">
            <w:pPr>
              <w:pStyle w:val="18"/>
              <w:spacing w:line="360" w:lineRule="auto"/>
              <w:jc w:val="both"/>
              <w:rPr>
                <w:rFonts w:ascii="宋体" w:hAnsi="宋体" w:eastAsia="宋体"/>
              </w:rPr>
            </w:pPr>
          </w:p>
        </w:tc>
        <w:tc>
          <w:tcPr>
            <w:tcW w:w="1701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13CC4907">
            <w:pPr>
              <w:pStyle w:val="18"/>
              <w:spacing w:line="360" w:lineRule="auto"/>
              <w:jc w:val="both"/>
              <w:rPr>
                <w:rFonts w:ascii="宋体" w:hAnsi="宋体" w:eastAsia="宋体"/>
              </w:rPr>
            </w:pPr>
          </w:p>
        </w:tc>
        <w:tc>
          <w:tcPr>
            <w:tcW w:w="1843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64AEA9D6">
            <w:pPr>
              <w:pStyle w:val="18"/>
              <w:spacing w:line="360" w:lineRule="auto"/>
              <w:jc w:val="both"/>
              <w:rPr>
                <w:rFonts w:ascii="宋体" w:hAnsi="宋体" w:eastAsia="宋体"/>
              </w:rPr>
            </w:pPr>
          </w:p>
        </w:tc>
      </w:tr>
      <w:tr w14:paraId="35354315"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2006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6CF5F7DC">
            <w:pPr>
              <w:pStyle w:val="18"/>
              <w:spacing w:line="360" w:lineRule="auto"/>
              <w:jc w:val="both"/>
              <w:rPr>
                <w:rFonts w:ascii="宋体" w:hAnsi="宋体" w:eastAsia="宋体"/>
              </w:rPr>
            </w:pPr>
          </w:p>
        </w:tc>
        <w:tc>
          <w:tcPr>
            <w:tcW w:w="2410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703DE543">
            <w:pPr>
              <w:pStyle w:val="18"/>
              <w:spacing w:line="360" w:lineRule="auto"/>
              <w:ind w:left="90" w:hanging="89"/>
              <w:jc w:val="both"/>
              <w:rPr>
                <w:rFonts w:ascii="宋体" w:hAnsi="宋体" w:eastAsia="宋体"/>
              </w:rPr>
            </w:pPr>
          </w:p>
        </w:tc>
        <w:tc>
          <w:tcPr>
            <w:tcW w:w="1701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300B3723">
            <w:pPr>
              <w:pStyle w:val="18"/>
              <w:spacing w:line="360" w:lineRule="auto"/>
              <w:ind w:left="90" w:hanging="89"/>
              <w:jc w:val="both"/>
              <w:rPr>
                <w:rFonts w:ascii="宋体" w:hAnsi="宋体" w:eastAsia="宋体"/>
              </w:rPr>
            </w:pPr>
          </w:p>
        </w:tc>
        <w:tc>
          <w:tcPr>
            <w:tcW w:w="1843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61EBF5D6">
            <w:pPr>
              <w:pStyle w:val="18"/>
              <w:spacing w:line="360" w:lineRule="auto"/>
              <w:ind w:left="90" w:hanging="89"/>
              <w:jc w:val="both"/>
              <w:rPr>
                <w:rFonts w:ascii="宋体" w:hAnsi="宋体" w:eastAsia="宋体"/>
              </w:rPr>
            </w:pPr>
          </w:p>
        </w:tc>
      </w:tr>
      <w:tr w14:paraId="1444D067"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2006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0EF83E20">
            <w:pPr>
              <w:spacing w:line="360" w:lineRule="auto"/>
              <w:jc w:val="both"/>
              <w:rPr>
                <w:rFonts w:ascii="宋体" w:hAnsi="宋体" w:eastAsia="宋体"/>
                <w:sz w:val="18"/>
                <w:szCs w:val="18"/>
              </w:rPr>
            </w:pPr>
          </w:p>
        </w:tc>
        <w:tc>
          <w:tcPr>
            <w:tcW w:w="2410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2A6CEECA">
            <w:pPr>
              <w:pStyle w:val="18"/>
              <w:spacing w:line="360" w:lineRule="auto"/>
              <w:jc w:val="both"/>
              <w:rPr>
                <w:rFonts w:ascii="宋体" w:hAnsi="宋体" w:eastAsia="宋体"/>
              </w:rPr>
            </w:pPr>
          </w:p>
        </w:tc>
        <w:tc>
          <w:tcPr>
            <w:tcW w:w="1701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61D23D8C">
            <w:pPr>
              <w:pStyle w:val="18"/>
              <w:spacing w:line="360" w:lineRule="auto"/>
              <w:jc w:val="both"/>
              <w:rPr>
                <w:rFonts w:ascii="宋体" w:hAnsi="宋体" w:eastAsia="宋体"/>
              </w:rPr>
            </w:pPr>
          </w:p>
        </w:tc>
        <w:tc>
          <w:tcPr>
            <w:tcW w:w="1843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720CB311">
            <w:pPr>
              <w:pStyle w:val="18"/>
              <w:spacing w:line="360" w:lineRule="auto"/>
              <w:jc w:val="both"/>
              <w:rPr>
                <w:rFonts w:ascii="宋体" w:hAnsi="宋体" w:eastAsia="宋体"/>
              </w:rPr>
            </w:pPr>
          </w:p>
        </w:tc>
      </w:tr>
    </w:tbl>
    <w:p w14:paraId="46A7A7C7">
      <w:pPr>
        <w:pStyle w:val="3"/>
        <w:numPr>
          <w:ilvl w:val="1"/>
          <w:numId w:val="4"/>
        </w:numPr>
        <w:bidi w:val="0"/>
        <w:ind w:left="567" w:leftChars="0" w:hanging="567" w:firstLineChars="0"/>
      </w:pPr>
      <w:bookmarkStart w:id="16" w:name="_Toc230182856"/>
      <w:bookmarkStart w:id="17" w:name="_Toc268703896"/>
      <w:bookmarkStart w:id="18" w:name="_Toc251914836"/>
      <w:bookmarkStart w:id="19" w:name="_Toc4091"/>
      <w:r>
        <w:rPr>
          <w:rFonts w:hint="eastAsia"/>
        </w:rPr>
        <w:t>术语与缩略语</w:t>
      </w:r>
      <w:bookmarkEnd w:id="16"/>
      <w:bookmarkEnd w:id="17"/>
      <w:bookmarkEnd w:id="18"/>
      <w:bookmarkEnd w:id="19"/>
    </w:p>
    <w:tbl>
      <w:tblPr>
        <w:tblStyle w:val="31"/>
        <w:tblW w:w="0" w:type="auto"/>
        <w:tblInd w:w="567" w:type="dxa"/>
        <w:tblBorders>
          <w:top w:val="single" w:color="808080" w:sz="4" w:space="0"/>
          <w:left w:val="single" w:color="808080" w:sz="4" w:space="0"/>
          <w:bottom w:val="single" w:color="808080" w:sz="4" w:space="0"/>
          <w:right w:val="single" w:color="808080" w:sz="4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8"/>
        <w:gridCol w:w="6107"/>
      </w:tblGrid>
      <w:tr w14:paraId="126BC14B"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  <w:tblHeader/>
        </w:trPr>
        <w:tc>
          <w:tcPr>
            <w:tcW w:w="1872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shd w:val="clear" w:color="auto" w:fill="E0E0E0"/>
            <w:noWrap w:val="0"/>
            <w:vAlign w:val="center"/>
          </w:tcPr>
          <w:p w14:paraId="1D9F0589">
            <w:pPr>
              <w:spacing w:line="360" w:lineRule="auto"/>
              <w:ind w:left="0" w:leftChars="0" w:firstLine="0" w:firstLineChars="0"/>
              <w:jc w:val="both"/>
              <w:rPr>
                <w:rFonts w:ascii="宋体" w:hAnsi="宋体" w:eastAsia="宋体"/>
                <w:b/>
                <w:szCs w:val="18"/>
              </w:rPr>
            </w:pPr>
            <w:r>
              <w:rPr>
                <w:rFonts w:hint="eastAsia" w:ascii="宋体" w:hAnsi="宋体" w:eastAsia="宋体"/>
                <w:b/>
                <w:szCs w:val="18"/>
              </w:rPr>
              <w:t>术语、缩略语</w:t>
            </w:r>
          </w:p>
        </w:tc>
        <w:tc>
          <w:tcPr>
            <w:tcW w:w="6211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shd w:val="clear" w:color="auto" w:fill="E0E0E0"/>
            <w:noWrap w:val="0"/>
            <w:vAlign w:val="center"/>
          </w:tcPr>
          <w:p w14:paraId="4EE6A2AC">
            <w:pPr>
              <w:spacing w:line="360" w:lineRule="auto"/>
              <w:jc w:val="center"/>
              <w:rPr>
                <w:rFonts w:ascii="宋体" w:hAnsi="宋体" w:eastAsia="宋体"/>
                <w:b/>
                <w:szCs w:val="18"/>
              </w:rPr>
            </w:pPr>
            <w:r>
              <w:rPr>
                <w:rFonts w:hint="eastAsia" w:ascii="宋体" w:hAnsi="宋体" w:eastAsia="宋体"/>
                <w:b/>
                <w:szCs w:val="18"/>
              </w:rPr>
              <w:t>解</w:t>
            </w:r>
            <w:r>
              <w:rPr>
                <w:rFonts w:ascii="宋体" w:hAnsi="宋体" w:eastAsia="宋体"/>
                <w:b/>
                <w:szCs w:val="18"/>
              </w:rPr>
              <w:t xml:space="preserve">      释</w:t>
            </w:r>
          </w:p>
        </w:tc>
      </w:tr>
      <w:tr w14:paraId="0E4D7364"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872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35BA0134">
            <w:pPr>
              <w:spacing w:line="360" w:lineRule="auto"/>
              <w:ind w:left="0" w:leftChars="0" w:firstLine="0" w:firstLineChars="0"/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/>
                <w:sz w:val="18"/>
                <w:szCs w:val="18"/>
                <w:lang w:val="en-US" w:eastAsia="zh-CN"/>
              </w:rPr>
              <w:t>NVIC</w:t>
            </w:r>
          </w:p>
        </w:tc>
        <w:tc>
          <w:tcPr>
            <w:tcW w:w="6211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4DED2450">
            <w:pPr>
              <w:pStyle w:val="18"/>
              <w:spacing w:line="360" w:lineRule="auto"/>
              <w:ind w:left="0" w:leftChars="0" w:firstLine="0" w:firstLineChars="0"/>
              <w:rPr>
                <w:rFonts w:hint="default" w:ascii="宋体" w:hAnsi="宋体" w:eastAsia="宋体"/>
                <w:lang w:val="en-US" w:eastAsia="zh-CN"/>
              </w:rPr>
            </w:pPr>
            <w:r>
              <w:rPr>
                <w:rFonts w:hint="eastAsia" w:ascii="宋体" w:hAnsi="宋体" w:eastAsia="宋体"/>
                <w:lang w:val="en-US" w:eastAsia="zh-CN"/>
              </w:rPr>
              <w:t>Nested Vectored Interrupt Controller</w:t>
            </w:r>
          </w:p>
        </w:tc>
      </w:tr>
      <w:tr w14:paraId="26A44D08"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872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311DB9A5">
            <w:pPr>
              <w:spacing w:line="360" w:lineRule="auto"/>
              <w:rPr>
                <w:rFonts w:ascii="宋体" w:hAnsi="宋体" w:eastAsia="宋体"/>
                <w:sz w:val="18"/>
                <w:szCs w:val="18"/>
              </w:rPr>
            </w:pPr>
          </w:p>
        </w:tc>
        <w:tc>
          <w:tcPr>
            <w:tcW w:w="6211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5E19E1F7">
            <w:pPr>
              <w:pStyle w:val="18"/>
              <w:spacing w:line="360" w:lineRule="auto"/>
              <w:ind w:firstLine="90"/>
              <w:rPr>
                <w:rFonts w:ascii="宋体" w:hAnsi="宋体" w:eastAsia="宋体"/>
              </w:rPr>
            </w:pPr>
          </w:p>
        </w:tc>
      </w:tr>
      <w:tr w14:paraId="3318288F"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872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5B3F7FC7">
            <w:pPr>
              <w:spacing w:line="360" w:lineRule="auto"/>
              <w:rPr>
                <w:rFonts w:ascii="宋体" w:hAnsi="宋体" w:eastAsia="宋体"/>
                <w:sz w:val="18"/>
                <w:szCs w:val="18"/>
              </w:rPr>
            </w:pPr>
          </w:p>
        </w:tc>
        <w:tc>
          <w:tcPr>
            <w:tcW w:w="6211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2EF30BB9">
            <w:pPr>
              <w:pStyle w:val="18"/>
              <w:spacing w:line="360" w:lineRule="auto"/>
              <w:rPr>
                <w:rFonts w:ascii="宋体" w:hAnsi="宋体" w:eastAsia="宋体"/>
              </w:rPr>
            </w:pPr>
          </w:p>
        </w:tc>
      </w:tr>
      <w:tr w14:paraId="19800642">
        <w:tblPrEx>
          <w:tblBorders>
            <w:top w:val="single" w:color="808080" w:sz="4" w:space="0"/>
            <w:left w:val="single" w:color="808080" w:sz="4" w:space="0"/>
            <w:bottom w:val="single" w:color="808080" w:sz="4" w:space="0"/>
            <w:right w:val="single" w:color="808080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5" w:hRule="atLeast"/>
        </w:trPr>
        <w:tc>
          <w:tcPr>
            <w:tcW w:w="1872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7422B262">
            <w:pPr>
              <w:spacing w:line="360" w:lineRule="auto"/>
              <w:rPr>
                <w:rFonts w:ascii="宋体" w:hAnsi="宋体" w:eastAsia="宋体"/>
                <w:sz w:val="18"/>
                <w:szCs w:val="18"/>
              </w:rPr>
            </w:pPr>
          </w:p>
        </w:tc>
        <w:tc>
          <w:tcPr>
            <w:tcW w:w="6211" w:type="dxa"/>
            <w:tcBorders>
              <w:top w:val="single" w:color="808080" w:sz="4" w:space="0"/>
              <w:left w:val="single" w:color="808080" w:sz="4" w:space="0"/>
              <w:bottom w:val="single" w:color="808080" w:sz="4" w:space="0"/>
              <w:right w:val="single" w:color="808080" w:sz="4" w:space="0"/>
            </w:tcBorders>
            <w:noWrap w:val="0"/>
            <w:vAlign w:val="center"/>
          </w:tcPr>
          <w:p w14:paraId="0FB3E833">
            <w:pPr>
              <w:pStyle w:val="18"/>
              <w:spacing w:line="360" w:lineRule="auto"/>
              <w:rPr>
                <w:rFonts w:ascii="宋体" w:hAnsi="宋体" w:eastAsia="宋体"/>
              </w:rPr>
            </w:pPr>
          </w:p>
        </w:tc>
      </w:tr>
    </w:tbl>
    <w:p w14:paraId="5D83B539">
      <w:pPr>
        <w:spacing w:line="360" w:lineRule="auto"/>
        <w:jc w:val="center"/>
        <w:rPr>
          <w:rFonts w:ascii="宋体" w:hAnsi="宋体" w:eastAsia="宋体"/>
        </w:rPr>
      </w:pPr>
    </w:p>
    <w:p w14:paraId="36A4C2CE">
      <w:pPr>
        <w:pStyle w:val="2"/>
        <w:numPr>
          <w:ilvl w:val="0"/>
          <w:numId w:val="3"/>
        </w:numPr>
        <w:bidi w:val="0"/>
      </w:pPr>
      <w:bookmarkStart w:id="20" w:name="_Toc27296"/>
      <w:r>
        <w:rPr>
          <w:rFonts w:hint="eastAsia"/>
        </w:rPr>
        <w:t>模块汇总</w:t>
      </w:r>
      <w:bookmarkEnd w:id="20"/>
    </w:p>
    <w:p w14:paraId="43177B39">
      <w:pPr>
        <w:pStyle w:val="3"/>
        <w:numPr>
          <w:ilvl w:val="1"/>
          <w:numId w:val="3"/>
        </w:numPr>
        <w:bidi w:val="0"/>
        <w:ind w:left="567" w:leftChars="0" w:hanging="567" w:firstLineChars="0"/>
      </w:pPr>
      <w:bookmarkStart w:id="21" w:name="_Toc27621"/>
      <w:r>
        <w:rPr>
          <w:rFonts w:hint="eastAsia"/>
        </w:rPr>
        <w:t>模块列表</w:t>
      </w:r>
      <w:bookmarkEnd w:id="21"/>
    </w:p>
    <w:tbl>
      <w:tblPr>
        <w:tblStyle w:val="32"/>
        <w:tblW w:w="0" w:type="auto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65"/>
        <w:gridCol w:w="6090"/>
      </w:tblGrid>
      <w:tr w14:paraId="730553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  <w:vAlign w:val="top"/>
          </w:tcPr>
          <w:p w14:paraId="66A6FF0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M3</w:t>
            </w:r>
          </w:p>
        </w:tc>
        <w:tc>
          <w:tcPr>
            <w:tcW w:w="0" w:type="auto"/>
            <w:vAlign w:val="top"/>
          </w:tcPr>
          <w:p w14:paraId="4B44EAE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ARM context M3 cpu</w:t>
            </w:r>
          </w:p>
        </w:tc>
      </w:tr>
      <w:tr w14:paraId="590C1F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  <w:vAlign w:val="top"/>
          </w:tcPr>
          <w:p w14:paraId="2507F98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A2X</w:t>
            </w:r>
          </w:p>
        </w:tc>
        <w:tc>
          <w:tcPr>
            <w:tcW w:w="0" w:type="auto"/>
            <w:vAlign w:val="top"/>
          </w:tcPr>
          <w:p w14:paraId="7021B0C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Synopsys DW库中的axi 转换 为AHB，或者AHB转换为AXI</w:t>
            </w:r>
          </w:p>
        </w:tc>
      </w:tr>
      <w:tr w14:paraId="5068C2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  <w:vAlign w:val="top"/>
          </w:tcPr>
          <w:p w14:paraId="785A1A5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AXI4 BUS</w:t>
            </w:r>
          </w:p>
        </w:tc>
        <w:tc>
          <w:tcPr>
            <w:tcW w:w="0" w:type="auto"/>
            <w:vAlign w:val="top"/>
          </w:tcPr>
          <w:p w14:paraId="6491AC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Synopsys DW库中提供的AXI4 CrossBar</w:t>
            </w:r>
          </w:p>
        </w:tc>
      </w:tr>
      <w:tr w14:paraId="125015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  <w:vAlign w:val="top"/>
          </w:tcPr>
          <w:p w14:paraId="4E9B18D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Host</w:t>
            </w:r>
          </w:p>
        </w:tc>
        <w:tc>
          <w:tcPr>
            <w:tcW w:w="0" w:type="auto"/>
            <w:vAlign w:val="top"/>
          </w:tcPr>
          <w:p w14:paraId="56AA3F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Host 主机，Root complex 口</w:t>
            </w:r>
          </w:p>
        </w:tc>
      </w:tr>
      <w:tr w14:paraId="4A0088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  <w:vAlign w:val="top"/>
          </w:tcPr>
          <w:p w14:paraId="6BC02E3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eastAsia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DMA</w:t>
            </w:r>
          </w:p>
        </w:tc>
        <w:tc>
          <w:tcPr>
            <w:tcW w:w="0" w:type="auto"/>
            <w:vAlign w:val="top"/>
          </w:tcPr>
          <w:p w14:paraId="7254652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 w:eastAsia="楷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M3 可以通过DMA访问片上寄存器，大片SRAM或者HOST</w:t>
            </w:r>
          </w:p>
        </w:tc>
      </w:tr>
      <w:tr w14:paraId="2AD369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  <w:vAlign w:val="top"/>
          </w:tcPr>
          <w:p w14:paraId="063E407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</w:t>
            </w:r>
          </w:p>
        </w:tc>
        <w:tc>
          <w:tcPr>
            <w:tcW w:w="0" w:type="auto"/>
            <w:vAlign w:val="top"/>
          </w:tcPr>
          <w:p w14:paraId="3D0DA77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环回DoorBell，例如TX pipe需要还回某个队列，RX RSP需要发送等</w:t>
            </w:r>
          </w:p>
        </w:tc>
      </w:tr>
      <w:tr w14:paraId="0D58DC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  <w:vAlign w:val="top"/>
          </w:tcPr>
          <w:p w14:paraId="1A0416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PF &amp; VF space</w:t>
            </w:r>
          </w:p>
        </w:tc>
        <w:tc>
          <w:tcPr>
            <w:tcW w:w="0" w:type="auto"/>
            <w:vAlign w:val="top"/>
          </w:tcPr>
          <w:p w14:paraId="5E98D63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寄存器地址划分</w:t>
            </w:r>
          </w:p>
        </w:tc>
      </w:tr>
      <w:tr w14:paraId="6A7D4B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  <w:vAlign w:val="top"/>
          </w:tcPr>
          <w:p w14:paraId="246BB94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Ring_buffer</w:t>
            </w:r>
          </w:p>
        </w:tc>
        <w:tc>
          <w:tcPr>
            <w:tcW w:w="0" w:type="auto"/>
            <w:vAlign w:val="top"/>
          </w:tcPr>
          <w:p w14:paraId="2CF3AA7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RDMA PIPE主动上送的任务描述符或者HOST 和小核通信的任务描述符等。</w:t>
            </w:r>
          </w:p>
        </w:tc>
      </w:tr>
      <w:tr w14:paraId="5BC6C0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65" w:type="dxa"/>
            <w:vAlign w:val="top"/>
          </w:tcPr>
          <w:p w14:paraId="171D66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Jtag</w:t>
            </w:r>
          </w:p>
        </w:tc>
        <w:tc>
          <w:tcPr>
            <w:tcW w:w="0" w:type="auto"/>
            <w:vAlign w:val="top"/>
          </w:tcPr>
          <w:p w14:paraId="76E0F64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Debug 模块</w:t>
            </w:r>
          </w:p>
        </w:tc>
      </w:tr>
    </w:tbl>
    <w:p w14:paraId="76CD98C0">
      <w:pPr>
        <w:spacing w:line="360" w:lineRule="auto"/>
        <w:rPr>
          <w:rFonts w:ascii="宋体" w:hAnsi="宋体" w:eastAsia="宋体"/>
        </w:rPr>
      </w:pPr>
    </w:p>
    <w:p w14:paraId="03120ACA">
      <w:pPr>
        <w:pStyle w:val="3"/>
        <w:numPr>
          <w:ilvl w:val="1"/>
          <w:numId w:val="3"/>
        </w:numPr>
        <w:shd w:val="clear" w:color="auto" w:fill="FFFFFF"/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Feature list</w:t>
      </w:r>
    </w:p>
    <w:p w14:paraId="1A34B9D7">
      <w:pPr>
        <w:numPr>
          <w:ilvl w:val="0"/>
          <w:numId w:val="5"/>
        </w:numPr>
        <w:rPr>
          <w:ins w:id="20" w:author="ROCK" w:date="2024-07-02T10:21:34Z"/>
          <w:rFonts w:hint="eastAsia"/>
          <w:lang w:val="en-US" w:eastAsia="zh-CN"/>
        </w:rPr>
      </w:pPr>
      <w:del w:id="21" w:author="ROCK" w:date="2024-07-02T10:21:34Z">
        <w:r>
          <w:rPr>
            <w:rFonts w:hint="eastAsia"/>
            <w:lang w:val="en-US" w:eastAsia="zh-CN"/>
          </w:rPr>
          <w:delText>1，</w:delText>
        </w:r>
      </w:del>
      <w:r>
        <w:rPr>
          <w:rFonts w:hint="eastAsia"/>
          <w:lang w:val="en-US" w:eastAsia="zh-CN"/>
        </w:rPr>
        <w:t>M3 --&gt; ITCM, DTCM通路，</w:t>
      </w:r>
    </w:p>
    <w:p w14:paraId="63B8FFAC">
      <w:pPr>
        <w:numPr>
          <w:ilvl w:val="0"/>
          <w:numId w:val="5"/>
        </w:numPr>
        <w:rPr>
          <w:rFonts w:hint="default"/>
          <w:lang w:val="en-US" w:eastAsia="zh-CN"/>
        </w:rPr>
      </w:pPr>
      <w:ins w:id="22" w:author="ROCK" w:date="2024-07-02T10:21:36Z">
        <w:r>
          <w:rPr>
            <w:rFonts w:hint="eastAsia"/>
            <w:lang w:val="en-US" w:eastAsia="zh-CN"/>
          </w:rPr>
          <w:t>M</w:t>
        </w:r>
      </w:ins>
      <w:ins w:id="23" w:author="ROCK" w:date="2024-07-02T10:21:40Z">
        <w:r>
          <w:rPr>
            <w:rFonts w:hint="eastAsia"/>
            <w:lang w:val="en-US" w:eastAsia="zh-CN"/>
          </w:rPr>
          <w:t>3</w:t>
        </w:r>
      </w:ins>
      <w:ins w:id="24" w:author="ROCK" w:date="2024-07-02T10:21:41Z">
        <w:r>
          <w:rPr>
            <w:rFonts w:hint="eastAsia"/>
            <w:lang w:val="en-US" w:eastAsia="zh-CN"/>
          </w:rPr>
          <w:t xml:space="preserve"> </w:t>
        </w:r>
      </w:ins>
      <w:ins w:id="25" w:author="ROCK" w:date="2024-07-02T10:21:42Z">
        <w:r>
          <w:rPr>
            <w:rFonts w:hint="eastAsia"/>
            <w:lang w:val="en-US" w:eastAsia="zh-CN"/>
          </w:rPr>
          <w:t>--</w:t>
        </w:r>
      </w:ins>
      <w:ins w:id="26" w:author="ROCK" w:date="2024-07-02T10:21:43Z">
        <w:r>
          <w:rPr>
            <w:rFonts w:hint="eastAsia"/>
            <w:lang w:val="en-US" w:eastAsia="zh-CN"/>
          </w:rPr>
          <w:t>&gt;</w:t>
        </w:r>
      </w:ins>
      <w:ins w:id="27" w:author="ROCK" w:date="2024-07-02T10:21:44Z">
        <w:r>
          <w:rPr>
            <w:rFonts w:hint="eastAsia"/>
            <w:lang w:val="en-US" w:eastAsia="zh-CN"/>
          </w:rPr>
          <w:t xml:space="preserve"> </w:t>
        </w:r>
      </w:ins>
      <w:ins w:id="28" w:author="ROCK" w:date="2024-07-02T10:21:54Z">
        <w:r>
          <w:rPr>
            <w:rFonts w:hint="eastAsia"/>
            <w:lang w:val="en-US" w:eastAsia="zh-CN"/>
          </w:rPr>
          <w:t>S</w:t>
        </w:r>
      </w:ins>
      <w:ins w:id="29" w:author="ROCK" w:date="2024-07-02T10:21:55Z">
        <w:r>
          <w:rPr>
            <w:rFonts w:hint="eastAsia"/>
            <w:lang w:val="en-US" w:eastAsia="zh-CN"/>
          </w:rPr>
          <w:t>6</w:t>
        </w:r>
      </w:ins>
      <w:ins w:id="30" w:author="ROCK" w:date="2024-07-02T10:21:56Z">
        <w:r>
          <w:rPr>
            <w:rFonts w:hint="eastAsia"/>
            <w:lang w:val="en-US" w:eastAsia="zh-CN"/>
          </w:rPr>
          <w:t xml:space="preserve"> </w:t>
        </w:r>
      </w:ins>
      <w:ins w:id="31" w:author="ROCK" w:date="2024-07-02T10:21:58Z">
        <w:r>
          <w:rPr>
            <w:rFonts w:hint="eastAsia"/>
            <w:lang w:val="en-US" w:eastAsia="zh-CN"/>
          </w:rPr>
          <w:t>通路</w:t>
        </w:r>
      </w:ins>
      <w:ins w:id="32" w:author="ROCK" w:date="2024-07-02T10:21:59Z">
        <w:r>
          <w:rPr>
            <w:rFonts w:hint="eastAsia"/>
            <w:lang w:val="en-US" w:eastAsia="zh-CN"/>
          </w:rPr>
          <w:t>；</w:t>
        </w:r>
      </w:ins>
    </w:p>
    <w:tbl>
      <w:tblPr>
        <w:tblStyle w:val="32"/>
        <w:tblpPr w:leftFromText="180" w:rightFromText="180" w:vertAnchor="text" w:horzAnchor="page" w:tblpX="2093" w:tblpY="485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"/>
        <w:gridCol w:w="2853"/>
        <w:gridCol w:w="4763"/>
      </w:tblGrid>
      <w:tr w14:paraId="79519C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816" w:type="dxa"/>
          </w:tcPr>
          <w:p w14:paraId="7C364D6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幼圆" w:hAnsi="幼圆" w:eastAsia="幼圆" w:cs="幼圆"/>
                <w:sz w:val="21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2857" w:type="dxa"/>
          </w:tcPr>
          <w:p w14:paraId="10328A9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通路</w:t>
            </w:r>
          </w:p>
        </w:tc>
        <w:tc>
          <w:tcPr>
            <w:tcW w:w="4778" w:type="dxa"/>
          </w:tcPr>
          <w:p w14:paraId="1A3A622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功能点</w:t>
            </w:r>
          </w:p>
        </w:tc>
      </w:tr>
      <w:tr w14:paraId="3DB55F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816" w:type="dxa"/>
          </w:tcPr>
          <w:p w14:paraId="3BFA67A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2857" w:type="dxa"/>
          </w:tcPr>
          <w:p w14:paraId="20161E0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M3 --&gt; ITCM, DTCM</w:t>
            </w:r>
          </w:p>
          <w:p w14:paraId="0C4B4DE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left"/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lang w:val="en-US" w:eastAsia="zh-CN"/>
              </w:rPr>
              <w:t>（axi bus port M1--M5）</w:t>
            </w:r>
          </w:p>
        </w:tc>
        <w:tc>
          <w:tcPr>
            <w:tcW w:w="4778" w:type="dxa"/>
          </w:tcPr>
          <w:p w14:paraId="1A8BD50F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M3 ahb lite 支持 AMBA 3 协议标准；</w:t>
            </w:r>
          </w:p>
          <w:p w14:paraId="50F0899F">
            <w:pPr>
              <w:numPr>
                <w:ilvl w:val="0"/>
                <w:numId w:val="6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M3 ahb lite Icode port， 只支持读操作；</w:t>
            </w:r>
          </w:p>
          <w:p w14:paraId="66AB8764"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Chars="0" w:right="0" w:rightChars="0"/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2，</w:t>
            </w:r>
            <w:r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 xml:space="preserve">M3 ahb lite </w:t>
            </w: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D code port</w:t>
            </w:r>
            <w:r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， 支持读</w:t>
            </w: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写</w:t>
            </w:r>
            <w:r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操作；</w:t>
            </w:r>
          </w:p>
          <w:p w14:paraId="0D44C49B"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Chars="0" w:right="0" w:rightChars="0"/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3，</w:t>
            </w:r>
            <w:r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 xml:space="preserve">M3 ahb lite </w:t>
            </w: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system port</w:t>
            </w:r>
            <w:r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， 支持读</w:t>
            </w: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写</w:t>
            </w:r>
            <w:r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操作；</w:t>
            </w:r>
          </w:p>
        </w:tc>
      </w:tr>
      <w:tr w14:paraId="5D8402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816" w:type="dxa"/>
          </w:tcPr>
          <w:p w14:paraId="1DA931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2857" w:type="dxa"/>
          </w:tcPr>
          <w:p w14:paraId="5949E22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left"/>
              <w:rPr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  <w:t xml:space="preserve">PLDA--&gt;common reg </w:t>
            </w:r>
          </w:p>
        </w:tc>
        <w:tc>
          <w:tcPr>
            <w:tcW w:w="4778" w:type="dxa"/>
          </w:tcPr>
          <w:p w14:paraId="2EF81710">
            <w:pPr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小核工程版本号，默认值：0.0.0</w:t>
            </w:r>
          </w:p>
          <w:p w14:paraId="58264F5D">
            <w:pPr>
              <w:numPr>
                <w:ilvl w:val="0"/>
                <w:numId w:val="7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  <w:t>小核工程日期：默认值：20240512</w:t>
            </w:r>
          </w:p>
        </w:tc>
      </w:tr>
      <w:tr w14:paraId="521161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816" w:type="dxa"/>
          </w:tcPr>
          <w:p w14:paraId="789699E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2857" w:type="dxa"/>
          </w:tcPr>
          <w:p w14:paraId="122DE02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left"/>
              <w:rPr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33" w:author="ROCK" w:date="2024-07-16T16:57:2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34" w:author="ROCK" w:date="2024-07-16T16:57:2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6</w:t>
              </w:r>
            </w:ins>
            <w:ins w:id="35" w:author="ROCK" w:date="2024-07-16T16:57:2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36" w:author="ROCK" w:date="2024-07-16T16:57:2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--&gt;</w:t>
              </w:r>
            </w:ins>
            <w:ins w:id="37" w:author="ROCK" w:date="2024-07-16T16:57:3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38" w:author="ROCK" w:date="2024-07-16T16:57:40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39" w:author="ROCK" w:date="2024-07-16T16:57:41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1 </w:t>
              </w:r>
            </w:ins>
            <w:ins w:id="40" w:author="ROCK" w:date="2024-07-16T16:57:4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itcm</w:t>
              </w:r>
            </w:ins>
          </w:p>
        </w:tc>
        <w:tc>
          <w:tcPr>
            <w:tcW w:w="4778" w:type="dxa"/>
          </w:tcPr>
          <w:p w14:paraId="14746F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41" w:author="ROCK" w:date="2024-07-16T16:57:5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1,</w:t>
              </w:r>
            </w:ins>
            <w:ins w:id="42" w:author="ROCK" w:date="2024-07-16T16:57:5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43" w:author="ROCK" w:date="2024-07-16T16:57:5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dma </w:t>
              </w:r>
            </w:ins>
            <w:ins w:id="44" w:author="ROCK" w:date="2024-07-16T16:58:0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从 </w:t>
              </w:r>
            </w:ins>
            <w:ins w:id="45" w:author="ROCK" w:date="2024-07-16T16:58:14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flash </w:t>
              </w:r>
            </w:ins>
            <w:ins w:id="46" w:author="ROCK" w:date="2024-07-16T16:58:1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中</w:t>
              </w:r>
            </w:ins>
            <w:ins w:id="47" w:author="ROCK" w:date="2024-07-16T16:58:1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将</w:t>
              </w:r>
            </w:ins>
            <w:ins w:id="48" w:author="ROCK" w:date="2024-07-16T16:58:2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49" w:author="ROCK" w:date="2024-07-16T16:58:2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m3 </w:t>
              </w:r>
            </w:ins>
            <w:ins w:id="50" w:author="ROCK" w:date="2024-07-16T16:58:3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启动</w:t>
              </w:r>
            </w:ins>
            <w:ins w:id="51" w:author="ROCK" w:date="2024-07-16T16:58:3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文件</w:t>
              </w:r>
            </w:ins>
            <w:ins w:id="52" w:author="ROCK" w:date="2024-07-16T16:58:44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搬</w:t>
              </w:r>
            </w:ins>
            <w:ins w:id="53" w:author="ROCK" w:date="2024-07-16T16:58:45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到 </w:t>
              </w:r>
            </w:ins>
            <w:ins w:id="54" w:author="ROCK" w:date="2024-07-16T16:58:4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s1 </w:t>
              </w:r>
            </w:ins>
            <w:ins w:id="55" w:author="ROCK" w:date="2024-07-16T16:58:5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对</w:t>
              </w:r>
            </w:ins>
            <w:ins w:id="56" w:author="ROCK" w:date="2024-07-16T16:58:5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应的</w:t>
              </w:r>
            </w:ins>
            <w:ins w:id="57" w:author="ROCK" w:date="2024-07-16T16:58:5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itcm</w:t>
              </w:r>
            </w:ins>
            <w:ins w:id="58" w:author="ROCK" w:date="2024-07-16T16:58:5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中</w:t>
              </w:r>
            </w:ins>
          </w:p>
        </w:tc>
      </w:tr>
      <w:tr w14:paraId="5268D6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816" w:type="dxa"/>
          </w:tcPr>
          <w:p w14:paraId="77CD26F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59" w:author="ROCK" w:date="2024-07-16T16:58:57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4</w:t>
              </w:r>
            </w:ins>
          </w:p>
        </w:tc>
        <w:tc>
          <w:tcPr>
            <w:tcW w:w="2857" w:type="dxa"/>
          </w:tcPr>
          <w:p w14:paraId="48AABCA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60" w:author="ROCK" w:date="2024-07-16T16:59:0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61" w:author="ROCK" w:date="2024-07-16T16:59:0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6 </w:t>
              </w:r>
            </w:ins>
            <w:ins w:id="62" w:author="ROCK" w:date="2024-07-16T16:59:06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</w:t>
              </w:r>
            </w:ins>
            <w:ins w:id="63" w:author="ROCK" w:date="2024-07-16T16:59:07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-&gt; </w:t>
              </w:r>
            </w:ins>
            <w:ins w:id="64" w:author="ROCK" w:date="2024-07-16T16:59:09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s2</w:t>
              </w:r>
            </w:ins>
            <w:ins w:id="65" w:author="ROCK" w:date="2024-07-16T16:59:10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66" w:author="ROCK" w:date="2024-07-16T16:59:11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itcm</w:t>
              </w:r>
            </w:ins>
          </w:p>
        </w:tc>
        <w:tc>
          <w:tcPr>
            <w:tcW w:w="4778" w:type="dxa"/>
          </w:tcPr>
          <w:p w14:paraId="09F5EFA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67" w:author="ROCK" w:date="2024-07-16T16:59:2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同</w:t>
              </w:r>
            </w:ins>
            <w:ins w:id="68" w:author="ROCK" w:date="2024-07-16T16:59:2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上;</w:t>
              </w:r>
            </w:ins>
          </w:p>
        </w:tc>
      </w:tr>
      <w:tr w14:paraId="73B425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816" w:type="dxa"/>
          </w:tcPr>
          <w:p w14:paraId="57974EE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69" w:author="ROCK" w:date="2024-07-16T16:59:25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5</w:t>
              </w:r>
            </w:ins>
          </w:p>
        </w:tc>
        <w:tc>
          <w:tcPr>
            <w:tcW w:w="2857" w:type="dxa"/>
          </w:tcPr>
          <w:p w14:paraId="532A104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70" w:author="ROCK" w:date="2024-07-16T16:59:27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71" w:author="ROCK" w:date="2024-07-16T16:59:2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6</w:t>
              </w:r>
            </w:ins>
            <w:ins w:id="72" w:author="ROCK" w:date="2024-07-16T16:59:29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73" w:author="ROCK" w:date="2024-07-16T16:59:30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--</w:t>
              </w:r>
            </w:ins>
            <w:ins w:id="74" w:author="ROCK" w:date="2024-07-16T16:59:3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&gt; </w:t>
              </w:r>
            </w:ins>
            <w:ins w:id="75" w:author="ROCK" w:date="2024-07-16T16:59:3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76" w:author="ROCK" w:date="2024-07-16T16:59:3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3 </w:t>
              </w:r>
            </w:ins>
            <w:ins w:id="77" w:author="ROCK" w:date="2024-07-16T16:59:36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itcm</w:t>
              </w:r>
            </w:ins>
          </w:p>
        </w:tc>
        <w:tc>
          <w:tcPr>
            <w:tcW w:w="4778" w:type="dxa"/>
          </w:tcPr>
          <w:p w14:paraId="2E4FA9F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78" w:author="ROCK" w:date="2024-07-16T16:59:3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同上</w:t>
              </w:r>
            </w:ins>
            <w:ins w:id="79" w:author="ROCK" w:date="2024-07-16T16:59:3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;</w:t>
              </w:r>
            </w:ins>
          </w:p>
        </w:tc>
      </w:tr>
      <w:tr w14:paraId="4ADBBB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3" w:hRule="atLeast"/>
        </w:trPr>
        <w:tc>
          <w:tcPr>
            <w:tcW w:w="816" w:type="dxa"/>
          </w:tcPr>
          <w:p w14:paraId="3552FC6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80" w:author="ROCK" w:date="2024-07-16T16:59:43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6</w:t>
              </w:r>
            </w:ins>
          </w:p>
        </w:tc>
        <w:tc>
          <w:tcPr>
            <w:tcW w:w="2857" w:type="dxa"/>
          </w:tcPr>
          <w:p w14:paraId="4415DC8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81" w:author="ROCK" w:date="2024-07-16T16:59:46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82" w:author="ROCK" w:date="2024-07-16T16:59:47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6 </w:t>
              </w:r>
            </w:ins>
            <w:ins w:id="83" w:author="ROCK" w:date="2024-07-16T16:59:4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--</w:t>
              </w:r>
            </w:ins>
            <w:ins w:id="84" w:author="ROCK" w:date="2024-07-16T16:59:49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&gt; </w:t>
              </w:r>
            </w:ins>
            <w:ins w:id="85" w:author="ROCK" w:date="2024-07-16T16:59:50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86" w:author="ROCK" w:date="2024-07-16T16:59:51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4</w:t>
              </w:r>
            </w:ins>
            <w:ins w:id="87" w:author="ROCK" w:date="2024-07-16T16:59:52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88" w:author="ROCK" w:date="2024-07-16T16:59:5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itcm</w:t>
              </w:r>
            </w:ins>
          </w:p>
        </w:tc>
        <w:tc>
          <w:tcPr>
            <w:tcW w:w="4778" w:type="dxa"/>
          </w:tcPr>
          <w:p w14:paraId="2BE6CED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89" w:author="ROCK" w:date="2024-07-16T16:59:5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同</w:t>
              </w:r>
            </w:ins>
            <w:ins w:id="90" w:author="ROCK" w:date="2024-07-16T16:59:5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上</w:t>
              </w:r>
            </w:ins>
            <w:ins w:id="91" w:author="ROCK" w:date="2024-07-16T16:59:5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;</w:t>
              </w:r>
            </w:ins>
          </w:p>
        </w:tc>
      </w:tr>
      <w:tr w14:paraId="4BF6D6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</w:trPr>
        <w:tc>
          <w:tcPr>
            <w:tcW w:w="816" w:type="dxa"/>
          </w:tcPr>
          <w:p w14:paraId="66855AC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92" w:author="ROCK" w:date="2024-07-16T17:00:01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7</w:t>
              </w:r>
            </w:ins>
          </w:p>
        </w:tc>
        <w:tc>
          <w:tcPr>
            <w:tcW w:w="2857" w:type="dxa"/>
          </w:tcPr>
          <w:p w14:paraId="34368CC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93" w:author="ROCK" w:date="2024-07-16T17:00:0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94" w:author="ROCK" w:date="2024-07-16T17:00:0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6</w:t>
              </w:r>
            </w:ins>
            <w:ins w:id="95" w:author="ROCK" w:date="2024-07-16T17:00:0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96" w:author="ROCK" w:date="2024-07-16T17:00:06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--</w:t>
              </w:r>
            </w:ins>
            <w:ins w:id="97" w:author="ROCK" w:date="2024-07-16T17:00:0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&gt;</w:t>
              </w:r>
            </w:ins>
            <w:ins w:id="98" w:author="ROCK" w:date="2024-07-16T17:00:09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99" w:author="ROCK" w:date="2024-07-16T17:00:10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00" w:author="ROCK" w:date="2024-07-16T17:00:11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5</w:t>
              </w:r>
            </w:ins>
            <w:ins w:id="101" w:author="ROCK" w:date="2024-07-16T17:00:12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102" w:author="ROCK" w:date="2024-07-16T17:00:1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itcm</w:t>
              </w:r>
            </w:ins>
          </w:p>
        </w:tc>
        <w:tc>
          <w:tcPr>
            <w:tcW w:w="4778" w:type="dxa"/>
          </w:tcPr>
          <w:p w14:paraId="0869857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103" w:author="ROCK" w:date="2024-07-16T17:00:15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同上</w:t>
              </w:r>
            </w:ins>
            <w:ins w:id="104" w:author="ROCK" w:date="2024-07-16T17:00:1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;</w:t>
              </w:r>
            </w:ins>
          </w:p>
        </w:tc>
      </w:tr>
      <w:tr w14:paraId="6B3ED3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ins w:id="105" w:author="ROCK" w:date="2024-07-16T17:00:17Z"/>
        </w:trPr>
        <w:tc>
          <w:tcPr>
            <w:tcW w:w="816" w:type="dxa"/>
          </w:tcPr>
          <w:p w14:paraId="66ED905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ins w:id="106" w:author="ROCK" w:date="2024-07-16T17:00:17Z"/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107" w:author="ROCK" w:date="2024-07-16T17:00:20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8</w:t>
              </w:r>
            </w:ins>
          </w:p>
        </w:tc>
        <w:tc>
          <w:tcPr>
            <w:tcW w:w="2857" w:type="dxa"/>
          </w:tcPr>
          <w:p w14:paraId="737BA76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ins w:id="108" w:author="ROCK" w:date="2024-07-16T17:00:17Z"/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109" w:author="ROCK" w:date="2024-07-16T17:00:3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10" w:author="ROCK" w:date="2024-07-16T17:00:3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7</w:t>
              </w:r>
            </w:ins>
            <w:ins w:id="111" w:author="ROCK" w:date="2024-07-16T17:00:36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&lt;</w:t>
              </w:r>
            </w:ins>
            <w:ins w:id="112" w:author="ROCK" w:date="2024-07-16T17:00:37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--&gt;</w:t>
              </w:r>
            </w:ins>
            <w:ins w:id="113" w:author="ROCK" w:date="2024-07-16T17:00:3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14" w:author="ROCK" w:date="2024-07-16T17:00:39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9</w:t>
              </w:r>
            </w:ins>
          </w:p>
        </w:tc>
        <w:tc>
          <w:tcPr>
            <w:tcW w:w="4778" w:type="dxa"/>
          </w:tcPr>
          <w:p w14:paraId="40386FB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ins w:id="115" w:author="ROCK" w:date="2024-07-16T17:00:17Z"/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116" w:author="ROCK" w:date="2024-07-16T17:00:4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D</w:t>
              </w:r>
            </w:ins>
            <w:ins w:id="117" w:author="ROCK" w:date="2024-07-16T17:00:44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ma </w:t>
              </w:r>
            </w:ins>
            <w:ins w:id="118" w:author="ROCK" w:date="2024-07-16T17:01:1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在 </w:t>
              </w:r>
            </w:ins>
            <w:ins w:id="119" w:author="ROCK" w:date="2024-07-16T17:01:1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20" w:author="ROCK" w:date="2024-07-16T17:01:1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7 </w:t>
              </w:r>
            </w:ins>
            <w:ins w:id="121" w:author="ROCK" w:date="2024-07-16T17:01:15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的</w:t>
              </w:r>
            </w:ins>
            <w:ins w:id="122" w:author="ROCK" w:date="2024-07-16T17:01:1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ring </w:t>
              </w:r>
            </w:ins>
            <w:ins w:id="123" w:author="ROCK" w:date="2024-07-16T17:01:1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bu</w:t>
              </w:r>
            </w:ins>
            <w:ins w:id="124" w:author="ROCK" w:date="2024-07-16T17:01:1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f </w:t>
              </w:r>
            </w:ins>
            <w:ins w:id="125" w:author="ROCK" w:date="2024-07-16T17:01:2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和 </w:t>
              </w:r>
            </w:ins>
            <w:ins w:id="126" w:author="ROCK" w:date="2024-07-16T17:01:2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27" w:author="ROCK" w:date="2024-07-16T17:01:2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9 </w:t>
              </w:r>
            </w:ins>
            <w:ins w:id="128" w:author="ROCK" w:date="2024-07-16T17:01:35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union </w:t>
              </w:r>
            </w:ins>
            <w:ins w:id="129" w:author="ROCK" w:date="2024-07-16T17:01:3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buf </w:t>
              </w:r>
            </w:ins>
            <w:ins w:id="130" w:author="ROCK" w:date="2024-07-16T17:01:3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之间</w:t>
              </w:r>
            </w:ins>
            <w:ins w:id="131" w:author="ROCK" w:date="2024-07-16T17:01:4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互相</w:t>
              </w:r>
            </w:ins>
            <w:ins w:id="132" w:author="ROCK" w:date="2024-07-16T17:01:4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搬</w:t>
              </w:r>
            </w:ins>
            <w:ins w:id="133" w:author="ROCK" w:date="2024-07-16T17:01:4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移</w:t>
              </w:r>
            </w:ins>
            <w:ins w:id="134" w:author="ROCK" w:date="2024-07-16T17:01:4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数据;</w:t>
              </w:r>
            </w:ins>
          </w:p>
        </w:tc>
      </w:tr>
      <w:tr w14:paraId="579B1C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ins w:id="135" w:author="ROCK" w:date="2024-07-16T17:01:52Z"/>
        </w:trPr>
        <w:tc>
          <w:tcPr>
            <w:tcW w:w="816" w:type="dxa"/>
          </w:tcPr>
          <w:p w14:paraId="5C18B6E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ins w:id="136" w:author="ROCK" w:date="2024-07-16T17:01:52Z"/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137" w:author="ROCK" w:date="2024-07-16T17:01:54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9</w:t>
              </w:r>
            </w:ins>
          </w:p>
        </w:tc>
        <w:tc>
          <w:tcPr>
            <w:tcW w:w="2857" w:type="dxa"/>
          </w:tcPr>
          <w:p w14:paraId="06E96BA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ins w:id="138" w:author="ROCK" w:date="2024-07-16T17:01:52Z"/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139" w:author="ROCK" w:date="2024-07-16T17:02:00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40" w:author="ROCK" w:date="2024-07-16T17:02:02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7</w:t>
              </w:r>
            </w:ins>
            <w:ins w:id="141" w:author="ROCK" w:date="2024-07-16T17:02:0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&lt;</w:t>
              </w:r>
            </w:ins>
            <w:ins w:id="142" w:author="ROCK" w:date="2024-07-16T17:02:0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--&gt;</w:t>
              </w:r>
            </w:ins>
            <w:ins w:id="143" w:author="ROCK" w:date="2024-07-16T17:02:07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s1</w:t>
              </w:r>
            </w:ins>
            <w:ins w:id="144" w:author="ROCK" w:date="2024-07-16T17:02:0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0</w:t>
              </w:r>
            </w:ins>
          </w:p>
        </w:tc>
        <w:tc>
          <w:tcPr>
            <w:tcW w:w="4778" w:type="dxa"/>
          </w:tcPr>
          <w:p w14:paraId="27DBFF8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ins w:id="145" w:author="ROCK" w:date="2024-07-16T17:01:52Z"/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146" w:author="ROCK" w:date="2024-07-16T17:02:1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Dma </w:t>
              </w:r>
            </w:ins>
            <w:ins w:id="147" w:author="ROCK" w:date="2024-07-16T17:02:1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在</w:t>
              </w:r>
            </w:ins>
            <w:ins w:id="148" w:author="ROCK" w:date="2024-07-16T17:08:0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49" w:author="ROCK" w:date="2024-07-16T17:08:0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7</w:t>
              </w:r>
            </w:ins>
            <w:ins w:id="150" w:author="ROCK" w:date="2024-07-16T17:08:1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 口</w:t>
              </w:r>
            </w:ins>
            <w:ins w:id="151" w:author="ROCK" w:date="2024-07-16T17:08:1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的 </w:t>
              </w:r>
            </w:ins>
            <w:ins w:id="152" w:author="ROCK" w:date="2024-07-16T17:08:1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ring</w:t>
              </w:r>
            </w:ins>
            <w:ins w:id="153" w:author="ROCK" w:date="2024-07-16T17:08:14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 buf </w:t>
              </w:r>
            </w:ins>
            <w:ins w:id="154" w:author="ROCK" w:date="2024-07-16T17:08:15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和 </w:t>
              </w:r>
            </w:ins>
            <w:ins w:id="155" w:author="ROCK" w:date="2024-07-16T17:08:2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rdma </w:t>
              </w:r>
            </w:ins>
            <w:ins w:id="156" w:author="ROCK" w:date="2024-07-16T17:08:2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pipe </w:t>
              </w:r>
            </w:ins>
            <w:ins w:id="157" w:author="ROCK" w:date="2024-07-16T17:08:2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之间</w:t>
              </w:r>
            </w:ins>
            <w:ins w:id="158" w:author="ROCK" w:date="2024-07-16T17:08:2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互相</w:t>
              </w:r>
            </w:ins>
            <w:ins w:id="159" w:author="ROCK" w:date="2024-07-16T17:08:2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搬</w:t>
              </w:r>
            </w:ins>
            <w:ins w:id="160" w:author="ROCK" w:date="2024-07-16T17:08:2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移</w:t>
              </w:r>
            </w:ins>
            <w:ins w:id="161" w:author="ROCK" w:date="2024-07-16T17:08:3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数据;</w:t>
              </w:r>
            </w:ins>
          </w:p>
        </w:tc>
      </w:tr>
      <w:tr w14:paraId="584C44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ins w:id="162" w:author="ROCK" w:date="2024-07-16T17:08:34Z"/>
        </w:trPr>
        <w:tc>
          <w:tcPr>
            <w:tcW w:w="816" w:type="dxa"/>
          </w:tcPr>
          <w:p w14:paraId="48F5BDE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ins w:id="163" w:author="ROCK" w:date="2024-07-16T17:08:34Z"/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164" w:author="ROCK" w:date="2024-07-16T17:08:36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10</w:t>
              </w:r>
            </w:ins>
          </w:p>
        </w:tc>
        <w:tc>
          <w:tcPr>
            <w:tcW w:w="2857" w:type="dxa"/>
          </w:tcPr>
          <w:p w14:paraId="68443B9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ins w:id="165" w:author="ROCK" w:date="2024-07-16T17:08:34Z"/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166" w:author="ROCK" w:date="2024-07-16T17:09:01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67" w:author="ROCK" w:date="2024-07-16T17:09:0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7</w:t>
              </w:r>
            </w:ins>
            <w:ins w:id="168" w:author="ROCK" w:date="2024-07-16T17:09:11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&lt;</w:t>
              </w:r>
            </w:ins>
            <w:ins w:id="169" w:author="ROCK" w:date="2024-07-16T17:09:12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--&gt;</w:t>
              </w:r>
            </w:ins>
            <w:ins w:id="170" w:author="ROCK" w:date="2024-07-16T17:09:1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71" w:author="ROCK" w:date="2024-07-16T17:09:1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1</w:t>
              </w:r>
            </w:ins>
            <w:ins w:id="172" w:author="ROCK" w:date="2024-07-16T17:09:1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,</w:t>
              </w:r>
            </w:ins>
            <w:ins w:id="173" w:author="ROCK" w:date="2024-07-16T17:09:19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s2</w:t>
              </w:r>
            </w:ins>
            <w:ins w:id="174" w:author="ROCK" w:date="2024-07-16T17:09:20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,</w:t>
              </w:r>
            </w:ins>
            <w:ins w:id="175" w:author="ROCK" w:date="2024-07-16T17:09:22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s3</w:t>
              </w:r>
            </w:ins>
            <w:ins w:id="176" w:author="ROCK" w:date="2024-07-16T17:09:2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,</w:t>
              </w:r>
            </w:ins>
            <w:ins w:id="177" w:author="ROCK" w:date="2024-07-16T17:09:2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s4,</w:t>
              </w:r>
            </w:ins>
            <w:ins w:id="178" w:author="ROCK" w:date="2024-07-16T17:09:2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79" w:author="ROCK" w:date="2024-07-16T17:09:26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5</w:t>
              </w:r>
            </w:ins>
          </w:p>
        </w:tc>
        <w:tc>
          <w:tcPr>
            <w:tcW w:w="4778" w:type="dxa"/>
          </w:tcPr>
          <w:p w14:paraId="4C6F0F6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ins w:id="180" w:author="ROCK" w:date="2024-07-16T17:08:34Z"/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181" w:author="ROCK" w:date="2024-07-16T17:09:35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Dma </w:t>
              </w:r>
            </w:ins>
            <w:ins w:id="182" w:author="ROCK" w:date="2024-07-16T17:09:3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在</w:t>
              </w:r>
            </w:ins>
            <w:ins w:id="183" w:author="ROCK" w:date="2024-07-16T17:09:3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184" w:author="ROCK" w:date="2024-07-16T17:09:3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7</w:t>
              </w:r>
            </w:ins>
            <w:ins w:id="185" w:author="ROCK" w:date="2024-07-16T17:09:4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口的</w:t>
              </w:r>
            </w:ins>
            <w:ins w:id="186" w:author="ROCK" w:date="2024-07-16T17:09:4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ring</w:t>
              </w:r>
            </w:ins>
            <w:ins w:id="187" w:author="ROCK" w:date="2024-07-16T17:09:44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188" w:author="ROCK" w:date="2024-07-16T17:09:45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buf </w:t>
              </w:r>
            </w:ins>
            <w:ins w:id="189" w:author="ROCK" w:date="2024-07-16T17:09:4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和</w:t>
              </w:r>
            </w:ins>
            <w:ins w:id="190" w:author="ROCK" w:date="2024-07-16T17:10:1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dtcm </w:t>
              </w:r>
            </w:ins>
            <w:ins w:id="191" w:author="ROCK" w:date="2024-07-16T17:10:1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之间</w:t>
              </w:r>
            </w:ins>
            <w:ins w:id="192" w:author="ROCK" w:date="2024-07-16T17:10:1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互相</w:t>
              </w:r>
            </w:ins>
            <w:ins w:id="193" w:author="ROCK" w:date="2024-07-16T17:10:1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搬</w:t>
              </w:r>
            </w:ins>
            <w:ins w:id="194" w:author="ROCK" w:date="2024-07-16T17:10:1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移</w:t>
              </w:r>
            </w:ins>
            <w:ins w:id="195" w:author="ROCK" w:date="2024-07-16T17:10:1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数据</w:t>
              </w:r>
            </w:ins>
            <w:ins w:id="196" w:author="ROCK" w:date="2024-07-16T17:10:2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;</w:t>
              </w:r>
            </w:ins>
          </w:p>
        </w:tc>
      </w:tr>
      <w:tr w14:paraId="59530C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ins w:id="197" w:author="ROCK" w:date="2024-07-16T17:10:21Z"/>
        </w:trPr>
        <w:tc>
          <w:tcPr>
            <w:tcW w:w="816" w:type="dxa"/>
          </w:tcPr>
          <w:p w14:paraId="7E698C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ins w:id="198" w:author="ROCK" w:date="2024-07-16T17:10:21Z"/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199" w:author="ROCK" w:date="2024-07-16T17:10:22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11</w:t>
              </w:r>
            </w:ins>
          </w:p>
        </w:tc>
        <w:tc>
          <w:tcPr>
            <w:tcW w:w="2857" w:type="dxa"/>
          </w:tcPr>
          <w:p w14:paraId="2CFDEF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ins w:id="200" w:author="ROCK" w:date="2024-07-16T17:10:21Z"/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201" w:author="ROCK" w:date="2024-07-16T17:10:2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202" w:author="ROCK" w:date="2024-07-16T17:10:29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9</w:t>
              </w:r>
            </w:ins>
            <w:ins w:id="203" w:author="ROCK" w:date="2024-07-16T17:10:30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&lt;</w:t>
              </w:r>
            </w:ins>
            <w:ins w:id="204" w:author="ROCK" w:date="2024-07-16T17:10:31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--</w:t>
              </w:r>
            </w:ins>
            <w:ins w:id="205" w:author="ROCK" w:date="2024-07-16T17:10:32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&gt;</w:t>
              </w:r>
            </w:ins>
            <w:ins w:id="206" w:author="ROCK" w:date="2024-07-16T17:10:37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s1,s2,s3,s4,s5</w:t>
              </w:r>
            </w:ins>
          </w:p>
        </w:tc>
        <w:tc>
          <w:tcPr>
            <w:tcW w:w="4778" w:type="dxa"/>
          </w:tcPr>
          <w:p w14:paraId="17B675B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ins w:id="207" w:author="ROCK" w:date="2024-07-16T17:10:21Z"/>
                <w:rFonts w:hint="eastAsia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208" w:author="ROCK" w:date="2024-07-16T17:10:4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Dma 在s</w:t>
              </w:r>
            </w:ins>
            <w:ins w:id="209" w:author="ROCK" w:date="2024-07-16T17:10:44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9</w:t>
              </w:r>
            </w:ins>
            <w:ins w:id="210" w:author="ROCK" w:date="2024-07-16T17:10:4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口的</w:t>
              </w:r>
            </w:ins>
            <w:ins w:id="211" w:author="ROCK" w:date="2024-07-16T17:10:4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union</w:t>
              </w:r>
            </w:ins>
            <w:ins w:id="212" w:author="ROCK" w:date="2024-07-16T17:10:4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 buf 和dtcm 之间互相搬移数据;</w:t>
              </w:r>
            </w:ins>
          </w:p>
        </w:tc>
      </w:tr>
      <w:tr w14:paraId="04329B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ins w:id="213" w:author="ROCK" w:date="2024-07-16T17:10:55Z"/>
        </w:trPr>
        <w:tc>
          <w:tcPr>
            <w:tcW w:w="816" w:type="dxa"/>
          </w:tcPr>
          <w:p w14:paraId="1682F8D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ins w:id="214" w:author="ROCK" w:date="2024-07-16T17:10:55Z"/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215" w:author="ROCK" w:date="2024-07-16T17:10:56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12</w:t>
              </w:r>
            </w:ins>
          </w:p>
        </w:tc>
        <w:tc>
          <w:tcPr>
            <w:tcW w:w="2857" w:type="dxa"/>
          </w:tcPr>
          <w:p w14:paraId="11EFA45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ins w:id="216" w:author="ROCK" w:date="2024-07-16T17:10:55Z"/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217" w:author="ROCK" w:date="2024-07-16T17:11:02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218" w:author="ROCK" w:date="2024-07-16T17:11:0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7</w:t>
              </w:r>
            </w:ins>
            <w:ins w:id="219" w:author="ROCK" w:date="2024-07-16T17:11:0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&lt;--</w:t>
              </w:r>
            </w:ins>
            <w:ins w:id="220" w:author="ROCK" w:date="2024-07-16T17:11:06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&gt;</w:t>
              </w:r>
            </w:ins>
            <w:ins w:id="221" w:author="ROCK" w:date="2024-07-16T17:11:07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222" w:author="ROCK" w:date="2024-07-16T17:11:0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host</w:t>
              </w:r>
            </w:ins>
            <w:ins w:id="223" w:author="ROCK" w:date="2024-07-16T17:11:2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(</w:t>
              </w:r>
            </w:ins>
            <w:ins w:id="224" w:author="ROCK" w:date="2024-07-16T17:11:26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s8</w:t>
              </w:r>
            </w:ins>
            <w:ins w:id="225" w:author="ROCK" w:date="2024-07-16T17:11:2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)</w:t>
              </w:r>
            </w:ins>
          </w:p>
        </w:tc>
        <w:tc>
          <w:tcPr>
            <w:tcW w:w="4778" w:type="dxa"/>
          </w:tcPr>
          <w:p w14:paraId="6D7D291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ins w:id="226" w:author="ROCK" w:date="2024-07-16T17:10:55Z"/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227" w:author="ROCK" w:date="2024-07-16T17:11:3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Dma 在</w:t>
              </w:r>
            </w:ins>
            <w:ins w:id="228" w:author="ROCK" w:date="2024-07-16T17:11:44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s</w:t>
              </w:r>
            </w:ins>
            <w:ins w:id="229" w:author="ROCK" w:date="2024-07-16T17:11:45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7</w:t>
              </w:r>
            </w:ins>
            <w:ins w:id="230" w:author="ROCK" w:date="2024-07-16T17:11:4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口的</w:t>
              </w:r>
            </w:ins>
            <w:ins w:id="231" w:author="ROCK" w:date="2024-07-16T17:11:4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ring </w:t>
              </w:r>
            </w:ins>
            <w:ins w:id="232" w:author="ROCK" w:date="2024-07-16T17:11:4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buf </w:t>
              </w:r>
            </w:ins>
            <w:ins w:id="233" w:author="ROCK" w:date="2024-07-16T17:11:5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和 </w:t>
              </w:r>
            </w:ins>
            <w:ins w:id="234" w:author="ROCK" w:date="2024-07-16T17:11:5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host </w:t>
              </w:r>
            </w:ins>
            <w:ins w:id="235" w:author="ROCK" w:date="2024-07-16T17:11:5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之间</w:t>
              </w:r>
            </w:ins>
            <w:ins w:id="236" w:author="ROCK" w:date="2024-07-16T17:11:55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互相</w:t>
              </w:r>
            </w:ins>
            <w:ins w:id="237" w:author="ROCK" w:date="2024-07-16T17:11:5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搬移</w:t>
              </w:r>
            </w:ins>
            <w:ins w:id="238" w:author="ROCK" w:date="2024-07-16T17:11:5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数据;</w:t>
              </w:r>
            </w:ins>
          </w:p>
        </w:tc>
      </w:tr>
      <w:tr w14:paraId="410AC01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2" w:hRule="atLeast"/>
          <w:ins w:id="239" w:author="ROCK" w:date="2024-07-16T17:16:23Z"/>
        </w:trPr>
        <w:tc>
          <w:tcPr>
            <w:tcW w:w="816" w:type="dxa"/>
          </w:tcPr>
          <w:p w14:paraId="6F598D4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ins w:id="240" w:author="ROCK" w:date="2024-07-16T17:16:23Z"/>
                <w:rFonts w:hint="default"/>
                <w:sz w:val="21"/>
                <w:szCs w:val="21"/>
                <w:vertAlign w:val="baseline"/>
                <w:lang w:val="en-US" w:eastAsia="zh-CN"/>
              </w:rPr>
            </w:pPr>
            <w:ins w:id="241" w:author="ROCK" w:date="2024-07-16T17:16:25Z">
              <w:r>
                <w:rPr>
                  <w:rFonts w:hint="eastAsia"/>
                  <w:sz w:val="21"/>
                  <w:szCs w:val="21"/>
                  <w:vertAlign w:val="baseline"/>
                  <w:lang w:val="en-US" w:eastAsia="zh-CN"/>
                </w:rPr>
                <w:t>13</w:t>
              </w:r>
            </w:ins>
          </w:p>
        </w:tc>
        <w:tc>
          <w:tcPr>
            <w:tcW w:w="2857" w:type="dxa"/>
          </w:tcPr>
          <w:p w14:paraId="0E3618B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left"/>
              <w:rPr>
                <w:ins w:id="242" w:author="ROCK" w:date="2024-07-16T17:16:23Z"/>
                <w:rFonts w:hint="default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ins w:id="243" w:author="ROCK" w:date="2024-07-16T17:16:29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M1</w:t>
              </w:r>
            </w:ins>
            <w:ins w:id="244" w:author="ROCK" w:date="2024-07-16T17:16:30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,</w:t>
              </w:r>
            </w:ins>
            <w:ins w:id="245" w:author="ROCK" w:date="2024-07-16T17:16:31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m</w:t>
              </w:r>
            </w:ins>
            <w:ins w:id="246" w:author="ROCK" w:date="2024-07-16T17:16:33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2,</w:t>
              </w:r>
            </w:ins>
            <w:ins w:id="247" w:author="ROCK" w:date="2024-07-16T17:16:3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m3</w:t>
              </w:r>
            </w:ins>
            <w:ins w:id="248" w:author="ROCK" w:date="2024-07-16T17:16:35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,m</w:t>
              </w:r>
            </w:ins>
            <w:ins w:id="249" w:author="ROCK" w:date="2024-07-16T17:16:36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4,</w:t>
              </w:r>
            </w:ins>
            <w:ins w:id="250" w:author="ROCK" w:date="2024-07-16T17:16:37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m</w:t>
              </w:r>
            </w:ins>
            <w:ins w:id="251" w:author="ROCK" w:date="2024-07-16T17:16:38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5</w:t>
              </w:r>
            </w:ins>
            <w:ins w:id="252" w:author="ROCK" w:date="2024-07-16T17:16:47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&lt;</w:t>
              </w:r>
            </w:ins>
            <w:ins w:id="253" w:author="ROCK" w:date="2024-07-16T17:16:51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--&gt;</w:t>
              </w:r>
            </w:ins>
            <w:ins w:id="254" w:author="ROCK" w:date="2024-07-16T17:16:52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 xml:space="preserve"> s</w:t>
              </w:r>
            </w:ins>
            <w:ins w:id="255" w:author="ROCK" w:date="2024-07-16T17:16:54Z">
              <w:r>
                <w:rPr>
                  <w:rFonts w:hint="eastAsia" w:ascii="微软雅黑" w:hAnsi="微软雅黑" w:eastAsia="微软雅黑" w:cs="微软雅黑"/>
                  <w:sz w:val="21"/>
                  <w:szCs w:val="21"/>
                  <w:vertAlign w:val="baseline"/>
                  <w:lang w:val="en-US" w:eastAsia="zh-CN"/>
                </w:rPr>
                <w:t>6</w:t>
              </w:r>
            </w:ins>
          </w:p>
        </w:tc>
        <w:tc>
          <w:tcPr>
            <w:tcW w:w="4778" w:type="dxa"/>
          </w:tcPr>
          <w:p w14:paraId="3E3A03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ins w:id="256" w:author="ROCK" w:date="2024-07-16T17:16:23Z"/>
                <w:rFonts w:hint="default" w:ascii="微软雅黑 Light" w:hAnsi="微软雅黑 Light" w:eastAsia="微软雅黑 Light" w:cs="微软雅黑 Light"/>
                <w:sz w:val="21"/>
                <w:szCs w:val="21"/>
                <w:vertAlign w:val="baseline"/>
                <w:lang w:val="en-US" w:eastAsia="zh-CN"/>
              </w:rPr>
            </w:pPr>
            <w:ins w:id="257" w:author="ROCK" w:date="2024-07-16T17:16:5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M3</w:t>
              </w:r>
            </w:ins>
            <w:ins w:id="258" w:author="ROCK" w:date="2024-07-16T17:17:0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 </w:t>
              </w:r>
            </w:ins>
            <w:ins w:id="259" w:author="ROCK" w:date="2024-07-16T17:17:0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处理</w:t>
              </w:r>
            </w:ins>
            <w:ins w:id="260" w:author="ROCK" w:date="2024-07-16T17:17:0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器</w:t>
              </w:r>
            </w:ins>
            <w:ins w:id="261" w:author="ROCK" w:date="2024-07-16T17:17:0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打印 </w:t>
              </w:r>
            </w:ins>
            <w:ins w:id="262" w:author="ROCK" w:date="2024-07-16T17:17:0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时</w:t>
              </w:r>
            </w:ins>
            <w:ins w:id="263" w:author="ROCK" w:date="2024-07-16T17:17:1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访问</w:t>
              </w:r>
            </w:ins>
            <w:ins w:id="264" w:author="ROCK" w:date="2024-07-16T17:17:1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uart</w:t>
              </w:r>
            </w:ins>
            <w:ins w:id="265" w:author="ROCK" w:date="2024-07-16T17:17:1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; </w:t>
              </w:r>
            </w:ins>
            <w:ins w:id="266" w:author="ROCK" w:date="2024-07-16T17:17:14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后续</w:t>
              </w:r>
            </w:ins>
            <w:ins w:id="267" w:author="ROCK" w:date="2024-07-16T17:17:1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支持</w:t>
              </w:r>
            </w:ins>
            <w:ins w:id="268" w:author="ROCK" w:date="2024-07-16T17:17:3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uart</w:t>
              </w:r>
            </w:ins>
            <w:ins w:id="269" w:author="ROCK" w:date="2024-07-16T17:17:32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命令</w:t>
              </w:r>
            </w:ins>
            <w:ins w:id="270" w:author="ROCK" w:date="2024-07-16T17:17:33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行</w:t>
              </w:r>
            </w:ins>
            <w:ins w:id="271" w:author="ROCK" w:date="2024-07-16T17:17:34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发送</w:t>
              </w:r>
            </w:ins>
            <w:ins w:id="272" w:author="ROCK" w:date="2024-07-16T17:17:36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命令</w:t>
              </w:r>
            </w:ins>
            <w:ins w:id="273" w:author="ROCK" w:date="2024-07-16T17:17:37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到 </w:t>
              </w:r>
            </w:ins>
            <w:ins w:id="274" w:author="ROCK" w:date="2024-07-16T17:17:48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m</w:t>
              </w:r>
            </w:ins>
            <w:ins w:id="275" w:author="ROCK" w:date="2024-07-16T17:17:49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 xml:space="preserve">3 </w:t>
              </w:r>
            </w:ins>
            <w:ins w:id="276" w:author="ROCK" w:date="2024-07-16T17:17:50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处理器</w:t>
              </w:r>
            </w:ins>
            <w:ins w:id="277" w:author="ROCK" w:date="2024-07-16T17:17:51Z">
              <w:r>
                <w:rPr>
                  <w:rFonts w:hint="eastAsia" w:ascii="微软雅黑 Light" w:hAnsi="微软雅黑 Light" w:eastAsia="微软雅黑 Light" w:cs="微软雅黑 Light"/>
                  <w:sz w:val="21"/>
                  <w:szCs w:val="21"/>
                  <w:vertAlign w:val="baseline"/>
                  <w:lang w:val="en-US" w:eastAsia="zh-CN"/>
                </w:rPr>
                <w:t>;</w:t>
              </w:r>
            </w:ins>
          </w:p>
        </w:tc>
      </w:tr>
    </w:tbl>
    <w:p w14:paraId="5086DBFE">
      <w:pPr>
        <w:rPr>
          <w:rFonts w:hint="eastAsia"/>
          <w:lang w:val="en-US" w:eastAsia="zh-CN"/>
        </w:rPr>
      </w:pPr>
    </w:p>
    <w:p w14:paraId="652A56EB">
      <w:pPr>
        <w:rPr>
          <w:rFonts w:hint="default"/>
          <w:lang w:val="en-US" w:eastAsia="zh-CN"/>
        </w:rPr>
      </w:pPr>
    </w:p>
    <w:p w14:paraId="724860CE">
      <w:pPr>
        <w:pStyle w:val="3"/>
        <w:numPr>
          <w:ilvl w:val="1"/>
          <w:numId w:val="3"/>
        </w:numPr>
        <w:bidi w:val="0"/>
        <w:ind w:left="567" w:leftChars="0" w:hanging="567" w:firstLineChars="0"/>
      </w:pPr>
      <w:bookmarkStart w:id="22" w:name="_Toc27883"/>
      <w:r>
        <w:rPr>
          <w:rFonts w:hint="eastAsia"/>
        </w:rPr>
        <w:t>模块</w:t>
      </w:r>
      <w:r>
        <w:rPr>
          <w:rFonts w:hint="eastAsia"/>
          <w:lang w:val="en-US" w:eastAsia="zh-CN"/>
        </w:rPr>
        <w:t>数据流</w:t>
      </w:r>
      <w:bookmarkEnd w:id="22"/>
    </w:p>
    <w:p w14:paraId="638C4C56"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M3 通过内部总线 队列AXI4 bus访问DMA和RDMA Slave口空间。Host 经过PCIe EP的控制器转换后，相关访问通过AXI4 bus路由到相应的地址空间上。还回DB也通过AXI4 BUS 路由到DoorBell地址上。M3需要通过DMA访问HOST和片上大片SRAM的能力。和小核交互的共享小核的数据空间DTCM。小核/PIPE/HOST有多条数据流。</w:t>
      </w:r>
    </w:p>
    <w:p w14:paraId="71EA3F88">
      <w:pPr>
        <w:ind w:left="0" w:leftChars="0" w:firstLine="0" w:firstLineChars="0"/>
        <w:jc w:val="both"/>
        <w:rPr>
          <w:ins w:id="278" w:author="ROCK" w:date="2024-07-17T09:53:03Z"/>
        </w:rPr>
      </w:pPr>
      <w:r>
        <w:rPr>
          <w:rFonts w:hint="eastAsia"/>
          <w:lang w:val="en-US" w:eastAsia="zh-CN"/>
        </w:rPr>
        <w:object>
          <v:shape id="_x0000_i1025" o:spt="75" type="#_x0000_t75" style="height:283.45pt;width:415.1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4">
            <o:LockedField>false</o:LockedField>
          </o:OLEObject>
        </w:object>
      </w:r>
      <w:r>
        <w:drawing>
          <wp:inline distT="0" distB="0" distL="114300" distR="114300">
            <wp:extent cx="4319270" cy="3281045"/>
            <wp:effectExtent l="0" t="0" r="8890" b="10795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45D9E">
      <w:pPr>
        <w:pStyle w:val="12"/>
        <w:jc w:val="center"/>
        <w:rPr>
          <w:rFonts w:hint="default" w:eastAsia="黑体"/>
          <w:lang w:val="en-US" w:eastAsia="zh-CN"/>
        </w:rPr>
      </w:pPr>
      <w:ins w:id="279" w:author="ROCK" w:date="2024-07-17T09:53:03Z">
        <w:r>
          <w:rPr/>
          <w:t xml:space="preserve">图 </w:t>
        </w:r>
      </w:ins>
      <w:ins w:id="280" w:author="ROCK" w:date="2024-07-17T09:53:03Z">
        <w:r>
          <w:rPr/>
          <w:fldChar w:fldCharType="begin"/>
        </w:r>
      </w:ins>
      <w:ins w:id="281" w:author="ROCK" w:date="2024-07-17T09:53:03Z">
        <w:r>
          <w:rPr/>
          <w:instrText xml:space="preserve"> SEQ 图 \* ARABIC </w:instrText>
        </w:r>
      </w:ins>
      <w:ins w:id="282" w:author="ROCK" w:date="2024-07-17T09:53:03Z">
        <w:r>
          <w:rPr/>
          <w:fldChar w:fldCharType="separate"/>
        </w:r>
      </w:ins>
      <w:r>
        <w:t>1</w:t>
      </w:r>
      <w:ins w:id="283" w:author="ROCK" w:date="2024-07-17T09:53:03Z">
        <w:r>
          <w:rPr/>
          <w:fldChar w:fldCharType="end"/>
        </w:r>
      </w:ins>
      <w:ins w:id="284" w:author="ROCK" w:date="2024-07-17T09:53:08Z">
        <w:r>
          <w:rPr>
            <w:rFonts w:hint="eastAsia"/>
            <w:lang w:val="en-US" w:eastAsia="zh-CN"/>
          </w:rPr>
          <w:t>片</w:t>
        </w:r>
      </w:ins>
      <w:ins w:id="285" w:author="ROCK" w:date="2024-07-17T09:53:09Z">
        <w:r>
          <w:rPr>
            <w:rFonts w:hint="eastAsia"/>
            <w:lang w:val="en-US" w:eastAsia="zh-CN"/>
          </w:rPr>
          <w:t>上</w:t>
        </w:r>
      </w:ins>
      <w:ins w:id="286" w:author="ROCK" w:date="2024-07-17T09:53:10Z">
        <w:r>
          <w:rPr>
            <w:rFonts w:hint="eastAsia"/>
            <w:lang w:val="en-US" w:eastAsia="zh-CN"/>
          </w:rPr>
          <w:t>默认</w:t>
        </w:r>
      </w:ins>
      <w:ins w:id="287" w:author="ROCK" w:date="2024-07-17T09:53:11Z">
        <w:r>
          <w:rPr>
            <w:rFonts w:hint="eastAsia"/>
            <w:lang w:val="en-US" w:eastAsia="zh-CN"/>
          </w:rPr>
          <w:t>空间</w:t>
        </w:r>
      </w:ins>
      <w:ins w:id="288" w:author="ROCK" w:date="2024-07-17T09:53:19Z">
        <w:r>
          <w:rPr>
            <w:rFonts w:hint="eastAsia"/>
            <w:lang w:val="en-US" w:eastAsia="zh-CN"/>
          </w:rPr>
          <w:t>分配</w:t>
        </w:r>
      </w:ins>
    </w:p>
    <w:p w14:paraId="64E21CD2"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bookmarkStart w:id="23" w:name="_Toc29193"/>
      <w:r>
        <w:rPr>
          <w:rFonts w:hint="eastAsia"/>
          <w:lang w:val="en-US" w:eastAsia="zh-CN"/>
        </w:rPr>
        <w:t>Host to IMP</w:t>
      </w:r>
      <w:bookmarkEnd w:id="23"/>
    </w:p>
    <w:p w14:paraId="4E781934">
      <w:pPr>
        <w:numPr>
          <w:ilvl w:val="0"/>
          <w:numId w:val="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将mailbox数据下发到VM bar空间的地址上（位于</w:t>
      </w:r>
      <w:commentRangeStart w:id="0"/>
      <w:r>
        <w:rPr>
          <w:rFonts w:hint="eastAsia"/>
          <w:lang w:val="en-US" w:eastAsia="zh-CN"/>
        </w:rPr>
        <w:t>bar</w:t>
      </w:r>
      <w:commentRangeEnd w:id="0"/>
      <w:r>
        <w:commentReference w:id="0"/>
      </w:r>
      <w:r>
        <w:rPr>
          <w:rFonts w:hint="eastAsia"/>
          <w:lang w:val="en-US" w:eastAsia="zh-CN"/>
        </w:rPr>
        <w:t>4的第2个4K的第一个64B），mailbox中应该包含返回命令的地址信息，PCIe等信息。该mailbox经过PCIe EP control，需要经过地址remap；该信息经过axi bus路由，有可能间插；数据到达slave口上；实现一个1K*64B的sram，每个64kB是16个4B信息，当16个4B全部达到时，host下发中断，imp主动将数据搬移出这个SRAM；</w:t>
      </w:r>
    </w:p>
    <w:p w14:paraId="0748FF94">
      <w:pPr>
        <w:numPr>
          <w:ilvl w:val="0"/>
          <w:numId w:val="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硬件将该64B搬移到Up队列，UP队列；更新UP队列PI指针，</w:t>
      </w:r>
    </w:p>
    <w:p w14:paraId="56612849">
      <w:pPr>
        <w:numPr>
          <w:ilvl w:val="0"/>
          <w:numId w:val="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通过中断告诉小核有任务</w:t>
      </w:r>
    </w:p>
    <w:p w14:paraId="26BC12B0">
      <w:pPr>
        <w:numPr>
          <w:ilvl w:val="0"/>
          <w:numId w:val="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小核处理</w:t>
      </w:r>
    </w:p>
    <w:p w14:paraId="0DED7465">
      <w:pPr>
        <w:numPr>
          <w:ilvl w:val="0"/>
          <w:numId w:val="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小核将回写信息更新进入DW队列，该数据结构为64B，前16B为控制信息，告诉硬件将该消息路由到host的位置和中断使能等</w:t>
      </w:r>
    </w:p>
    <w:p w14:paraId="5696A23A">
      <w:pPr>
        <w:numPr>
          <w:ilvl w:val="0"/>
          <w:numId w:val="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小核调度DMA或者硬件回写64B，回写该信息，根据要求是否发送中断。</w:t>
      </w:r>
    </w:p>
    <w:p w14:paraId="40FD0EDA">
      <w:pPr>
        <w:numPr>
          <w:ilvl w:val="0"/>
          <w:numId w:val="0"/>
        </w:numPr>
        <w:ind w:leftChars="0" w:right="0" w:righ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293.6pt;width:415.1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7">
            <o:LockedField>false</o:LockedField>
          </o:OLEObject>
        </w:object>
      </w:r>
    </w:p>
    <w:p w14:paraId="709EC172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24" w:name="_Toc17940"/>
      <w:r>
        <w:rPr>
          <w:rFonts w:hint="eastAsia"/>
          <w:lang w:val="en-US" w:eastAsia="zh-CN"/>
        </w:rPr>
        <w:t>IMP to Host</w:t>
      </w:r>
      <w:bookmarkEnd w:id="24"/>
    </w:p>
    <w:p w14:paraId="16533198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为IMP主动上送的mailbox分配一段空间（位于HOST DDR中），IMP自己维护，下发到DW队列的数据结构和host to imp的返回数据结构相同</w:t>
      </w:r>
    </w:p>
    <w:p w14:paraId="30380A6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硬件执行第6步，路由该信息去host DDR空间中，并选择是否发送中断。</w:t>
      </w:r>
    </w:p>
    <w:p w14:paraId="56724594">
      <w:pPr>
        <w:pStyle w:val="4"/>
        <w:numPr>
          <w:ilvl w:val="2"/>
          <w:numId w:val="8"/>
        </w:numPr>
        <w:bidi w:val="0"/>
        <w:rPr>
          <w:rFonts w:hint="eastAsia"/>
          <w:lang w:val="en-US" w:eastAsia="zh-CN"/>
        </w:rPr>
      </w:pPr>
      <w:bookmarkStart w:id="25" w:name="_Toc27635"/>
      <w:r>
        <w:rPr>
          <w:rFonts w:hint="eastAsia"/>
          <w:lang w:val="en-US" w:eastAsia="zh-CN"/>
        </w:rPr>
        <w:t>PIPE to IMP</w:t>
      </w:r>
      <w:bookmarkEnd w:id="25"/>
    </w:p>
    <w:p w14:paraId="449DFEF7">
      <w:pPr>
        <w:numPr>
          <w:ilvl w:val="0"/>
          <w:numId w:val="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硬件PIPE发现异常后，通过硬连线中断通知IMP；</w:t>
      </w:r>
    </w:p>
    <w:p w14:paraId="05EB880C">
      <w:pPr>
        <w:numPr>
          <w:ilvl w:val="0"/>
          <w:numId w:val="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IMP来查询该PIPE的寄存器；</w:t>
      </w:r>
    </w:p>
    <w:p w14:paraId="28787F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283.45pt;width:415.15pt;" o:ole="t" filled="f" o:preferrelative="t" stroked="f" coordsize="21600,21600">
            <v:path/>
            <v:fill on="f" focussize="0,0"/>
            <v:stroke on="f"/>
            <v:imagedata r:id="rId20" o:title=""/>
            <o:lock v:ext="edit" aspectratio="f"/>
            <w10:wrap type="none"/>
            <w10:anchorlock/>
          </v:shape>
          <o:OLEObject Type="Embed" ProgID="Visio.Drawing.15" ShapeID="_x0000_i1027" DrawAspect="Content" ObjectID="_1468075727" r:id="rId19">
            <o:LockedField>false</o:LockedField>
          </o:OLEObject>
        </w:object>
      </w:r>
    </w:p>
    <w:p w14:paraId="3B0982C6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26" w:name="_Toc28613"/>
      <w:r>
        <w:rPr>
          <w:rFonts w:hint="eastAsia"/>
          <w:lang w:val="en-US" w:eastAsia="zh-CN"/>
        </w:rPr>
        <w:t>PCC</w:t>
      </w:r>
      <w:bookmarkEnd w:id="26"/>
    </w:p>
    <w:p w14:paraId="5E0107F2">
      <w:pPr>
        <w:numPr>
          <w:ilvl w:val="0"/>
          <w:numId w:val="10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接收端将流控信息{time，oop，rtt，ack，nak，ecn，cnp}等放入up队列</w:t>
      </w:r>
      <w:r>
        <w:commentReference w:id="1"/>
      </w:r>
    </w:p>
    <w:p w14:paraId="7091C084">
      <w:pPr>
        <w:numPr>
          <w:ilvl w:val="0"/>
          <w:numId w:val="10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通过中断通知PCC核或者PCC核自己轮询</w:t>
      </w:r>
    </w:p>
    <w:p w14:paraId="1EC06AB8">
      <w:pPr>
        <w:numPr>
          <w:ilvl w:val="0"/>
          <w:numId w:val="10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PCC通过HQOS的叶子节点的rate影响流量</w:t>
      </w:r>
      <w:r>
        <w:commentReference w:id="2"/>
      </w:r>
    </w:p>
    <w:p w14:paraId="6482971B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27" w:name="_Toc12721"/>
      <w:r>
        <w:rPr>
          <w:rFonts w:hint="eastAsia"/>
          <w:lang w:val="en-US" w:eastAsia="zh-CN"/>
        </w:rPr>
        <w:t>imp packet</w:t>
      </w:r>
      <w:bookmarkEnd w:id="27"/>
      <w:r>
        <w:rPr>
          <w:rFonts w:hint="eastAsia"/>
          <w:lang w:val="en-US" w:eastAsia="zh-CN"/>
        </w:rPr>
        <w:commentReference w:id="3"/>
      </w:r>
    </w:p>
    <w:p w14:paraId="3402DDD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小核当成一个host，发送端完成报文填写，接收端完成报文解析。报文直接访问EPB或者IPB寄存器，获取报文或者发送报文。</w:t>
      </w:r>
    </w:p>
    <w:p w14:paraId="2A2C4BCE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28" w:name="_Toc15033"/>
      <w:r>
        <w:rPr>
          <w:rFonts w:hint="eastAsia"/>
          <w:lang w:val="en-US" w:eastAsia="zh-CN"/>
        </w:rPr>
        <w:t>Pipe2imp</w:t>
      </w:r>
      <w:bookmarkEnd w:id="28"/>
      <w:r>
        <w:rPr>
          <w:rFonts w:hint="eastAsia"/>
          <w:lang w:val="en-US" w:eastAsia="zh-CN"/>
        </w:rPr>
        <w:commentReference w:id="4"/>
      </w:r>
    </w:p>
    <w:p w14:paraId="351B7D0A"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PIPE发现异常后，停止该条流</w:t>
      </w:r>
    </w:p>
    <w:p w14:paraId="37092D37"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PIPE更新错误信息进入VOQ RAM的错误域</w:t>
      </w:r>
    </w:p>
    <w:p w14:paraId="2142E467">
      <w:pPr>
        <w:numPr>
          <w:ilvl w:val="0"/>
          <w:numId w:val="1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该条PIPE最终会反压IPB</w:t>
      </w:r>
    </w:p>
    <w:p w14:paraId="013711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240pt;width:28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f"/>
            <w10:wrap type="none"/>
            <w10:anchorlock/>
          </v:shape>
          <o:OLEObject Type="Embed" ProgID="Visio.Drawing.15" ShapeID="_x0000_i1028" DrawAspect="Content" ObjectID="_1468075728" r:id="rId21">
            <o:LockedField>false</o:LockedField>
          </o:OLEObject>
        </w:object>
      </w:r>
    </w:p>
    <w:p w14:paraId="33C3996A">
      <w:pPr>
        <w:rPr>
          <w:rFonts w:hint="default"/>
          <w:lang w:val="en-US" w:eastAsia="zh-CN"/>
        </w:rPr>
      </w:pPr>
    </w:p>
    <w:p w14:paraId="0DAE4FBA">
      <w:pPr>
        <w:rPr>
          <w:rFonts w:hint="default"/>
          <w:lang w:val="en-US" w:eastAsia="zh-CN"/>
        </w:rPr>
      </w:pPr>
    </w:p>
    <w:p w14:paraId="1B23F8EA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29" w:name="_Toc20074"/>
      <w:r>
        <w:rPr>
          <w:rFonts w:hint="eastAsia"/>
          <w:lang w:val="en-US" w:eastAsia="zh-CN"/>
        </w:rPr>
        <w:t>PIPE ERR</w:t>
      </w:r>
      <w:bookmarkEnd w:id="29"/>
    </w:p>
    <w:p w14:paraId="579758A0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 代表本地报文，Client tx端是一个生产者，即更新Egress Chain和CRRL，Client Rx端是一个消费者模型，即消费Egress Chain 和CRRL</w:t>
      </w:r>
    </w:p>
    <w:p w14:paraId="5BC59526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Server代表对端报文，即Server Rx更新Ingress Chain和SRRL，Server Tx 消费Ingress Chain和SRRL</w:t>
      </w:r>
    </w:p>
    <w:p w14:paraId="1DE077E5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当Client Tx PIPE出现Err后，其它的三条链路继续工作，Client Tx Pipe负责将该信息路由个IMP核，此时Client Rx继续处理报文，如果小核有报文发送，需要 （小核组包发给epb） </w:t>
      </w:r>
      <w:r>
        <w:rPr>
          <w:rFonts w:hint="eastAsia"/>
          <w:strike/>
          <w:dstrike w:val="0"/>
          <w:lang w:val="en-US" w:eastAsia="zh-CN"/>
        </w:rPr>
        <w:t>Client Tx侧路由</w:t>
      </w:r>
    </w:p>
    <w:p w14:paraId="4E41DF62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小核配置qpc.Client Rx Err，Pipe每一次RTC开始时，读取 qpc和IMP_inf,如果知道错误后，则随着pipe路由该报文给IMP。Client rx drop信号控制报文是否drop或者上送IMP，如果PIPE上有同一个队列的报文，该报文则需要进入相同的虚通道</w:t>
      </w:r>
    </w:p>
    <w:p w14:paraId="223199A7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小核配置Server Tx出错，回收Server Tx权限</w:t>
      </w:r>
    </w:p>
    <w:p w14:paraId="0E07871C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小核配置Server Rx出错，回收Server Rx权限</w:t>
      </w:r>
    </w:p>
    <w:p w14:paraId="5C5E9DAC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小核接管所有后续报文</w:t>
      </w:r>
    </w:p>
    <w:p w14:paraId="6822F2E3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处理完异常后，小核负责协议的后续事件</w:t>
      </w:r>
    </w:p>
    <w:p w14:paraId="253548BD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小核回收硬件资源</w:t>
      </w:r>
    </w:p>
    <w:p w14:paraId="6D99482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9" o:spt="75" type="#_x0000_t75" style="height:151.2pt;width:321pt;" o:ole="t" filled="f" o:preferrelative="t" stroked="f" coordsize="21600,21600">
            <v:path/>
            <v:fill on="f" focussize="0,0"/>
            <v:stroke on="f"/>
            <v:imagedata r:id="rId24" o:title=""/>
            <o:lock v:ext="edit" aspectratio="f"/>
            <w10:wrap type="none"/>
            <w10:anchorlock/>
          </v:shape>
          <o:OLEObject Type="Embed" ProgID="Visio.Drawing.15" ShapeID="_x0000_i1029" DrawAspect="Content" ObjectID="_1468075729" r:id="rId23">
            <o:LockedField>false</o:LockedField>
          </o:OLEObject>
        </w:object>
      </w:r>
    </w:p>
    <w:p w14:paraId="0B63AB54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30" w:name="_Toc30061"/>
      <w:r>
        <w:rPr>
          <w:rFonts w:hint="eastAsia"/>
          <w:lang w:val="en-US" w:eastAsia="zh-CN"/>
        </w:rPr>
        <w:t>CMD Err</w:t>
      </w:r>
      <w:bookmarkEnd w:id="30"/>
    </w:p>
    <w:p w14:paraId="37BF030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 通过mailbox通知IMP更改QP_State状态，小核配置Client Tx Err/Client Rx Err/Server Tx Err/Server Rx Err，小核接管权限，并负责清理硬件资源和软件资源。</w:t>
      </w:r>
    </w:p>
    <w:p w14:paraId="63508748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31" w:name="_Toc20179"/>
      <w:r>
        <w:rPr>
          <w:rFonts w:hint="eastAsia"/>
          <w:lang w:val="en-US" w:eastAsia="zh-CN"/>
        </w:rPr>
        <w:t>Modify_qp</w:t>
      </w:r>
      <w:bookmarkEnd w:id="31"/>
    </w:p>
    <w:p w14:paraId="4BB6CC7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驱动或者小核想修改qpc时，需要暂停调度，查询PIPE状态，然后修改相关qpc。具体流程如下：</w:t>
      </w:r>
    </w:p>
    <w:p w14:paraId="17650F80">
      <w:pPr>
        <w:numPr>
          <w:ilvl w:val="0"/>
          <w:numId w:val="13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配置队列暂停</w:t>
      </w:r>
      <w:r>
        <w:commentReference w:id="5"/>
      </w:r>
    </w:p>
    <w:p w14:paraId="2175929F">
      <w:pPr>
        <w:numPr>
          <w:ilvl w:val="0"/>
          <w:numId w:val="13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Imp查询TX PIPE状态，</w:t>
      </w:r>
    </w:p>
    <w:p w14:paraId="2454B83D">
      <w:pPr>
        <w:numPr>
          <w:ilvl w:val="0"/>
          <w:numId w:val="13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无效qpc</w:t>
      </w:r>
    </w:p>
    <w:p w14:paraId="2FF3ED24">
      <w:pPr>
        <w:numPr>
          <w:ilvl w:val="0"/>
          <w:numId w:val="13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修改qpc</w:t>
      </w:r>
    </w:p>
    <w:p w14:paraId="01272D1C">
      <w:pPr>
        <w:numPr>
          <w:ilvl w:val="0"/>
          <w:numId w:val="13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重新开始任务。</w:t>
      </w:r>
    </w:p>
    <w:p w14:paraId="50BA6A4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修改过程中，造成接收端的丢包，通过重传解决。或者通过更上层的握手保证业务暂停后，修改QPC。</w:t>
      </w:r>
      <w:r>
        <w:rPr>
          <w:rFonts w:hint="eastAsia"/>
          <w:strike/>
          <w:dstrike w:val="0"/>
          <w:lang w:val="en-US" w:eastAsia="zh-CN"/>
        </w:rPr>
        <w:t>无法支持在线修改qpc。</w:t>
      </w:r>
    </w:p>
    <w:p w14:paraId="50C1246B">
      <w:pPr>
        <w:rPr>
          <w:rFonts w:hint="default"/>
          <w:lang w:val="en-US" w:eastAsia="zh-CN"/>
        </w:rPr>
      </w:pPr>
    </w:p>
    <w:p w14:paraId="57427115">
      <w:pPr>
        <w:pStyle w:val="3"/>
        <w:numPr>
          <w:ilvl w:val="1"/>
          <w:numId w:val="3"/>
        </w:numPr>
        <w:shd w:val="clear" w:color="auto" w:fill="FFFFFF"/>
        <w:bidi w:val="0"/>
        <w:ind w:left="567" w:leftChars="0" w:hanging="567" w:firstLineChars="0"/>
        <w:rPr>
          <w:rFonts w:hint="eastAsia"/>
        </w:rPr>
      </w:pPr>
      <w:bookmarkStart w:id="32" w:name="_Toc14656"/>
      <w:r>
        <w:rPr>
          <w:rFonts w:hint="eastAsia"/>
          <w:lang w:val="en-US" w:eastAsia="zh-CN"/>
        </w:rPr>
        <w:t>模块功能描述</w:t>
      </w:r>
      <w:bookmarkEnd w:id="32"/>
    </w:p>
    <w:p w14:paraId="464B08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IMP小核处理RDMA核初始化和异常，完成RDMA核和驱动的通信。驱动通过Verbs调用RDMA 队列/Channel/QPC资源时，该资源由小核管理。小核需要完成QP State状态。当PIPE发生异常时，通过中断上送小核，小核需要完成PIPE VOQ的接管，回收硬件资源，完成err_status的查找，以及相关信息的打印等。</w:t>
      </w:r>
    </w:p>
    <w:p w14:paraId="6E1BF2D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当用户希望在线修改QPC或者PCIe FLR时，IMP小核需要协助走完硬件PIPE清空流程，完成相关更改或者复位。</w:t>
      </w:r>
    </w:p>
    <w:p w14:paraId="615213F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需要按照协议完成错误WQEs的上报，flush cqes的上报等。如果硬件某一个QP损坏，IMP需要查找到该QP的虚拟机，复位该虚拟机下面的所有资源。如果上层用户注销或者热迁移虚拟机，小核需要维护该虚拟机的断点信息。</w:t>
      </w:r>
    </w:p>
    <w:p w14:paraId="3A6F4F2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PCC完成用户可编程流控。硬件上送流控控制信号，小核按照流控控制信息完成流控算法，并转换为发送端的流量信息。</w:t>
      </w:r>
    </w:p>
    <w:p w14:paraId="2BDE286E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33" w:name="_Toc12360"/>
      <w:r>
        <w:rPr>
          <w:rFonts w:hint="eastAsia"/>
          <w:lang w:val="en-US" w:eastAsia="zh-CN"/>
        </w:rPr>
        <w:t>虚拟化</w:t>
      </w:r>
      <w:bookmarkEnd w:id="33"/>
    </w:p>
    <w:p w14:paraId="0AAEB4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SRIOV的虚拟化如下所示，一般是PF+VF的格式，其中VF&amp;BDF的编码连续，地址连续，VF的空间是等间距的，PF则可以不通过。PF空间开放片上sram，让host可读，屏蔽所有写操作。</w:t>
      </w:r>
    </w:p>
    <w:p w14:paraId="4C6AE627"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0" o:spt="75" type="#_x0000_t75" style="height:262.2pt;width:116.4pt;" o:ole="t" filled="f" o:preferrelative="t" stroked="f" coordsize="21600,21600">
            <v:path/>
            <v:fill on="f" focussize="0,0"/>
            <v:stroke on="f"/>
            <v:imagedata r:id="rId26" o:title=""/>
            <o:lock v:ext="edit" aspectratio="f"/>
            <w10:wrap type="none"/>
            <w10:anchorlock/>
          </v:shape>
          <o:OLEObject Type="Embed" ProgID="Visio.Drawing.15" ShapeID="_x0000_i1030" DrawAspect="Content" ObjectID="_1468075730" r:id="rId25">
            <o:LockedField>false</o:LockedField>
          </o:OLEObject>
        </w:object>
      </w:r>
    </w:p>
    <w:p w14:paraId="242B7C65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34" w:name="_Toc6584"/>
      <w:r>
        <w:rPr>
          <w:rFonts w:hint="eastAsia"/>
          <w:lang w:val="en-US" w:eastAsia="zh-CN"/>
        </w:rPr>
        <w:t>Channel</w:t>
      </w:r>
      <w:bookmarkEnd w:id="34"/>
    </w:p>
    <w:p w14:paraId="1DCDB8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Channel的初始化由小核完成。Channel表项查阅全局数据结构文档。全局使用Channel_id + qpn 作为队列唯一标识。</w:t>
      </w:r>
    </w:p>
    <w:p w14:paraId="77278D6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本版本不实现qmap功能。</w:t>
      </w:r>
    </w:p>
    <w:p w14:paraId="394D9FB0">
      <w:pPr>
        <w:pStyle w:val="4"/>
        <w:numPr>
          <w:ilvl w:val="2"/>
          <w:numId w:val="3"/>
        </w:numPr>
        <w:shd w:val="clear" w:color="auto" w:fill="FFFFFF"/>
        <w:bidi w:val="0"/>
        <w:rPr>
          <w:rFonts w:hint="default"/>
          <w:lang w:val="en-US" w:eastAsia="zh-CN"/>
        </w:rPr>
      </w:pPr>
      <w:bookmarkStart w:id="35" w:name="_Toc3779"/>
      <w:r>
        <w:rPr>
          <w:rFonts w:hint="eastAsia"/>
          <w:lang w:val="en-US" w:eastAsia="zh-CN"/>
        </w:rPr>
        <w:t>初始化</w:t>
      </w:r>
      <w:bookmarkEnd w:id="35"/>
    </w:p>
    <w:p w14:paraId="764082EC"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 xml:space="preserve"> Qp初始化</w:t>
      </w:r>
    </w:p>
    <w:p w14:paraId="4CCBC0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Verbs调用create_qp, 该信息封装成mailbox，通过mailbox通道下发到小核，小核和驱动共同完成Channel表项，qpc的初始化。完成qp_state的维护</w:t>
      </w:r>
    </w:p>
    <w:p w14:paraId="45EC85BA"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 xml:space="preserve"> Vm初始化</w:t>
      </w:r>
    </w:p>
    <w:p w14:paraId="27DD2DA4"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Pcie  link后，硬件会预设置其相关参数；每个虚拟机都会有自己的config空间和bar空间；小核应该指定vf id 去访问其对应的config 空间并具有解析其config空间的能力；</w:t>
      </w:r>
    </w:p>
    <w:p w14:paraId="15D3078A"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Host驱动获取pcie配置后，需要通过 bar4，bar5对应的地址空间的前64kB下发mailbox信息（4K地址以后）</w:t>
      </w:r>
    </w:p>
    <w:p w14:paraId="47AB1E22"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Host驱动通过mailbox下发建立虚拟机的命令，命令里会带func id，固件会根据命令返回channel id。并更新{hostid，pf id，vf id} --&gt; channel id的映射表；以及channel id -- &gt; {hostid，pfid, vfid}的映射表；</w:t>
      </w:r>
    </w:p>
    <w:p w14:paraId="421A9C50">
      <w:pPr>
        <w:numPr>
          <w:ilvl w:val="0"/>
          <w:numId w:val="14"/>
        </w:numPr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 驱动通过bar空间的第一个64k下发dbr；硬件会主动根据 其接口的边带信号携带的func id 和64K 偏移信息查询 func id--&gt; channel id映射表；转换得到channel id，pipe 根据channel id和qpid ，其可得到真正的qpc信息；</w:t>
      </w:r>
    </w:p>
    <w:p w14:paraId="5BCA190B">
      <w:pPr>
        <w:ind w:left="0" w:leftChars="0" w:firstLine="0" w:firstLineChars="0"/>
      </w:pPr>
      <w:r>
        <w:drawing>
          <wp:inline distT="0" distB="0" distL="114300" distR="114300">
            <wp:extent cx="5155565" cy="1704975"/>
            <wp:effectExtent l="0" t="0" r="6985" b="0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6278">
      <w:pPr>
        <w:ind w:left="0" w:leftChars="0" w:firstLine="0" w:firstLineChars="0"/>
        <w:rPr>
          <w:rFonts w:hint="eastAsia"/>
          <w:lang w:val="en-US" w:eastAsia="zh-CN"/>
        </w:rPr>
      </w:pPr>
    </w:p>
    <w:p w14:paraId="3A176A1C">
      <w:pPr>
        <w:rPr>
          <w:rFonts w:hint="eastAsia"/>
          <w:lang w:val="en-US" w:eastAsia="zh-CN"/>
        </w:rPr>
      </w:pPr>
    </w:p>
    <w:p w14:paraId="4646E658">
      <w:pPr>
        <w:rPr>
          <w:rFonts w:hint="default"/>
          <w:lang w:val="en-US" w:eastAsia="zh-CN"/>
        </w:rPr>
      </w:pPr>
    </w:p>
    <w:p w14:paraId="3F77ABC7"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 xml:space="preserve"> HQOS初始化</w:t>
      </w:r>
    </w:p>
    <w:p w14:paraId="318384F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产生虚拟机和qp时，需要驱动允许相关的代码，产生qp/cos,vm/Prority，qp的流量信息，vm的流量信息，port信息，即驱动和小核需要更新HQOS的class信息。</w:t>
      </w:r>
    </w:p>
    <w:p w14:paraId="39F32473">
      <w:pPr>
        <w:pStyle w:val="4"/>
        <w:numPr>
          <w:ilvl w:val="2"/>
          <w:numId w:val="3"/>
        </w:numPr>
        <w:bidi w:val="0"/>
        <w:rPr>
          <w:rFonts w:hint="default"/>
          <w:lang w:val="en-US" w:eastAsia="zh-CN"/>
        </w:rPr>
      </w:pPr>
      <w:bookmarkStart w:id="36" w:name="_Toc20048"/>
      <w:r>
        <w:rPr>
          <w:rFonts w:hint="eastAsia"/>
          <w:lang w:val="en-US" w:eastAsia="zh-CN"/>
        </w:rPr>
        <w:t>M3</w:t>
      </w:r>
      <w:bookmarkEnd w:id="36"/>
    </w:p>
    <w:p w14:paraId="299BC1DD"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M3架构图</w:t>
      </w:r>
    </w:p>
    <w:p w14:paraId="7B924EA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M3 需要一组时钟复位信号，复位为异步复位。需要看门口功能WIC。需要一组AHB BUS。需要JTAG能访问。</w:t>
      </w:r>
    </w:p>
    <w:p w14:paraId="5FE0C3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1" o:spt="75" type="#_x0000_t75" style="height:182pt;width:414.8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f"/>
            <w10:wrap type="none"/>
            <w10:anchorlock/>
          </v:shape>
          <o:OLEObject Type="Embed" ProgID="Visio.Drawing.15" ShapeID="_x0000_i1031" DrawAspect="Content" ObjectID="_1468075731" r:id="rId28">
            <o:LockedField>false</o:LockedField>
          </o:OLEObject>
        </w:object>
      </w:r>
    </w:p>
    <w:p w14:paraId="0FD4BCC3"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M3 接口</w:t>
      </w:r>
    </w:p>
    <w:tbl>
      <w:tblPr>
        <w:tblStyle w:val="32"/>
        <w:tblW w:w="0" w:type="auto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2"/>
        <w:gridCol w:w="1045"/>
        <w:gridCol w:w="5127"/>
      </w:tblGrid>
      <w:tr w14:paraId="5E2942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17559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信号名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38A57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位宽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131D9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 w14:paraId="64CCC1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3C68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Clk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E8A7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6880B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时钟信号</w:t>
            </w:r>
          </w:p>
        </w:tc>
      </w:tr>
      <w:tr w14:paraId="475D01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04340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Rst_n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801DF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46881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异步复位信号</w:t>
            </w:r>
          </w:p>
        </w:tc>
      </w:tr>
      <w:tr w14:paraId="26B8FF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FD8DE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Interrupt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123BA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40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649A6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Host使用8个中断，每个host两个</w:t>
            </w:r>
          </w:p>
          <w:p w14:paraId="3334475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Pipe使用32个中断，PIPE每一级一个</w:t>
            </w:r>
          </w:p>
        </w:tc>
      </w:tr>
      <w:tr w14:paraId="773950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5441A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Tck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49B3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A78EC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Jtag 时钟</w:t>
            </w:r>
          </w:p>
        </w:tc>
      </w:tr>
      <w:tr w14:paraId="350592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E12D0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Tms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E142F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92BF7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Jtag控制信息</w:t>
            </w:r>
          </w:p>
        </w:tc>
      </w:tr>
      <w:tr w14:paraId="10045DF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7B75E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tdo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A9B33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59B0D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Jtag输出信号</w:t>
            </w:r>
          </w:p>
        </w:tc>
      </w:tr>
      <w:tr w14:paraId="1F5886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11EBC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tdi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C0B32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C4DD3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Jtag输入信号</w:t>
            </w:r>
          </w:p>
        </w:tc>
      </w:tr>
      <w:tr w14:paraId="696CA2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7B1FA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Jrst_n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7AADC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D5BA4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Jtag复位信号</w:t>
            </w:r>
          </w:p>
        </w:tc>
      </w:tr>
      <w:tr w14:paraId="4B7355C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5BB74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AHB bus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2C60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3组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CDA31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Master 口</w:t>
            </w:r>
          </w:p>
        </w:tc>
      </w:tr>
      <w:tr w14:paraId="05AB9D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4A41D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AHB bus</w:t>
            </w:r>
          </w:p>
        </w:tc>
        <w:tc>
          <w:tcPr>
            <w:tcW w:w="1073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1B9E2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1组</w:t>
            </w:r>
          </w:p>
        </w:tc>
        <w:tc>
          <w:tcPr>
            <w:tcW w:w="5284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1F387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Slave口</w:t>
            </w:r>
          </w:p>
        </w:tc>
      </w:tr>
    </w:tbl>
    <w:p w14:paraId="5A472EDA"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M3 ITCM &amp; DTCM</w:t>
      </w:r>
    </w:p>
    <w:p w14:paraId="08F2DE3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ITCM和DTCM为外部例化的SRAM，M3不使用CS的时候，用户可以使用相关CS信息，直接读写数据。减少M3的访问延迟。ITCM和DTCM可以根据本身timing问题，设置multcycle。</w:t>
      </w:r>
    </w:p>
    <w:p w14:paraId="3ED34BC0"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Mailbox寄存器</w:t>
      </w:r>
    </w:p>
    <w:p w14:paraId="64F630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一个channel分配1组mailbox 寄存器。数据结构如下，该寄存器为8份：</w:t>
      </w:r>
    </w:p>
    <w:tbl>
      <w:tblPr>
        <w:tblStyle w:val="32"/>
        <w:tblW w:w="0" w:type="auto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575"/>
        <w:gridCol w:w="2644"/>
      </w:tblGrid>
      <w:tr w14:paraId="2F568F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  <w:vAlign w:val="top"/>
          </w:tcPr>
          <w:p w14:paraId="45569A8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信号名</w:t>
            </w:r>
          </w:p>
        </w:tc>
        <w:tc>
          <w:tcPr>
            <w:tcW w:w="2841" w:type="dxa"/>
            <w:vAlign w:val="top"/>
          </w:tcPr>
          <w:p w14:paraId="3E51EB9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宽度</w:t>
            </w:r>
          </w:p>
        </w:tc>
        <w:tc>
          <w:tcPr>
            <w:tcW w:w="2841" w:type="dxa"/>
            <w:vAlign w:val="top"/>
          </w:tcPr>
          <w:p w14:paraId="50454F3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 w14:paraId="7135CA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 w14:paraId="2E8D6A7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Ch0_dbr</w:t>
            </w:r>
          </w:p>
        </w:tc>
        <w:tc>
          <w:tcPr>
            <w:tcW w:w="2841" w:type="dxa"/>
            <w:vAlign w:val="top"/>
          </w:tcPr>
          <w:p w14:paraId="6558B1E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64</w:t>
            </w:r>
          </w:p>
        </w:tc>
        <w:tc>
          <w:tcPr>
            <w:tcW w:w="2841" w:type="dxa"/>
            <w:vAlign w:val="top"/>
          </w:tcPr>
          <w:p w14:paraId="614BDD3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8B门铃寄存器</w:t>
            </w:r>
          </w:p>
        </w:tc>
      </w:tr>
      <w:tr w14:paraId="50B8BC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 w14:paraId="6B6A5DD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Ch0_dbr(32b)</w:t>
            </w:r>
          </w:p>
        </w:tc>
        <w:tc>
          <w:tcPr>
            <w:tcW w:w="2841" w:type="dxa"/>
            <w:vAlign w:val="top"/>
          </w:tcPr>
          <w:p w14:paraId="02AD6A2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2841" w:type="dxa"/>
            <w:vAlign w:val="top"/>
          </w:tcPr>
          <w:p w14:paraId="0DC614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4B门铃寄存器</w:t>
            </w:r>
          </w:p>
        </w:tc>
      </w:tr>
      <w:tr w14:paraId="21FF9EE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 w14:paraId="2B5739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Cmd_depth</w:t>
            </w:r>
          </w:p>
        </w:tc>
        <w:tc>
          <w:tcPr>
            <w:tcW w:w="2841" w:type="dxa"/>
            <w:vAlign w:val="top"/>
          </w:tcPr>
          <w:p w14:paraId="245054C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2841" w:type="dxa"/>
            <w:vAlign w:val="top"/>
          </w:tcPr>
          <w:p w14:paraId="5F9AFBA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2^n;</w:t>
            </w:r>
          </w:p>
          <w:p w14:paraId="1EB02A6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0000:表示可以存放一个command</w:t>
            </w:r>
          </w:p>
        </w:tc>
      </w:tr>
      <w:tr w14:paraId="5724CF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 w14:paraId="720B0EB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Ch0_mailbox</w:t>
            </w:r>
          </w:p>
        </w:tc>
        <w:tc>
          <w:tcPr>
            <w:tcW w:w="2841" w:type="dxa"/>
            <w:vAlign w:val="top"/>
          </w:tcPr>
          <w:p w14:paraId="53CA6E8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512</w:t>
            </w:r>
          </w:p>
        </w:tc>
        <w:tc>
          <w:tcPr>
            <w:tcW w:w="2841" w:type="dxa"/>
            <w:vAlign w:val="top"/>
          </w:tcPr>
          <w:p w14:paraId="74CC497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Mailbox , 16个4B;</w:t>
            </w:r>
          </w:p>
        </w:tc>
      </w:tr>
      <w:tr w14:paraId="45D237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 w14:paraId="570354D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Ch0_mailbox_dbr</w:t>
            </w:r>
          </w:p>
        </w:tc>
        <w:tc>
          <w:tcPr>
            <w:tcW w:w="2841" w:type="dxa"/>
            <w:vAlign w:val="top"/>
          </w:tcPr>
          <w:p w14:paraId="7833CBB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2841" w:type="dxa"/>
            <w:vAlign w:val="top"/>
          </w:tcPr>
          <w:p w14:paraId="1733974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生产者指针</w:t>
            </w:r>
          </w:p>
        </w:tc>
      </w:tr>
      <w:tr w14:paraId="19AAE4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 w14:paraId="51B8CF1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vAlign w:val="top"/>
          </w:tcPr>
          <w:p w14:paraId="0D1F9CA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vAlign w:val="top"/>
          </w:tcPr>
          <w:p w14:paraId="4CAB184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13AA8CA5">
      <w:pPr>
        <w:bidi w:val="0"/>
        <w:rPr>
          <w:rFonts w:hint="default"/>
          <w:lang w:val="en-US" w:eastAsia="zh-CN"/>
        </w:rPr>
      </w:pPr>
    </w:p>
    <w:p w14:paraId="698FDF11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注意: 初版代码设计未使用upq 和 dwq ,  host 和m3 通信以 dma 的方式进行; </w:t>
      </w:r>
    </w:p>
    <w:p w14:paraId="567E93E8"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通信过程: </w:t>
      </w:r>
    </w:p>
    <w:p w14:paraId="0D27F827">
      <w:pPr>
        <w:bidi w:val="0"/>
        <w:ind w:left="0" w:leftChars="0" w:firstLine="0" w:firstLineChars="0"/>
        <w:rPr>
          <w:rFonts w:hint="eastAsia"/>
          <w:lang w:val="en-US" w:eastAsia="zh-CN"/>
        </w:rPr>
      </w:pPr>
    </w:p>
    <w:p w14:paraId="73738C41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Imp寄存器: s07 口 基地址+ 128KB , 地址空间大小: 64K</w:t>
      </w:r>
    </w:p>
    <w:p w14:paraId="0A5FA1E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 DBR寄存器位置: s09口基地址 + 128KB , 地址空间大小: 128M</w:t>
      </w:r>
    </w:p>
    <w:p w14:paraId="33249F18"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1,</w:t>
      </w:r>
      <w:r>
        <w:rPr>
          <w:rFonts w:hint="eastAsia"/>
          <w:b/>
          <w:bCs/>
          <w:lang w:val="en-US" w:eastAsia="zh-CN"/>
        </w:rPr>
        <w:t xml:space="preserve"> imp --&gt; host ;</w:t>
      </w:r>
    </w:p>
    <w:p w14:paraId="1558A11C">
      <w:pPr>
        <w:bidi w:val="0"/>
        <w:ind w:firstLine="0" w:firstLineChars="0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0340" cy="3963035"/>
            <wp:effectExtent l="0" t="0" r="16510" b="1841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85042"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a, M3 先将需要发送的数据写入 s7口对应的sram 中, 记录好地址和长度; </w:t>
      </w:r>
    </w:p>
    <w:p w14:paraId="2E48C7A0"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b, host为小核分配 一个4K 的内存空间(以channel为单位); 并将此内存空间以mailbox 的方式告知小核, 同时包括 channel 信息, ;</w:t>
      </w:r>
    </w:p>
    <w:p w14:paraId="0052C161">
      <w:pPr>
        <w:bidi w:val="0"/>
        <w:ind w:left="240" w:leftChars="100" w:firstLine="657" w:firstLineChars="2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c, M3 根据记录的源地址和长度, 以及 host 侧的内存空间的channel信息反查得到 func信息; </w:t>
      </w:r>
    </w:p>
    <w:p w14:paraId="429E0DE4">
      <w:pPr>
        <w:bidi w:val="0"/>
        <w:ind w:left="240" w:leftChars="100" w:firstLine="657" w:firstLineChars="2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d, M3根据上一步得到的func信息,配置 func info 2host 寄存器, 并根据源地址和长度, 目的地址, 启动dma ; 完成imp 到 host的 数据搬移; (此步骤为原子操作;)</w:t>
      </w:r>
    </w:p>
    <w:p w14:paraId="506759E1"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e, 根据channel 信息, 以及func信息, 写to host int reg 中断通知寄存器, int vector 为m3 申请(每个channel 给M3 使用时至少分配一个), 硬件触发一次msi-x 中断通知 host ; (中断通知寄存器需要软件主动清0)</w:t>
      </w:r>
    </w:p>
    <w:p w14:paraId="21835DFD">
      <w:p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 , host 根据中断向量号 和 func信息,从内存中</w:t>
      </w:r>
      <w:r>
        <w:rPr>
          <w:rFonts w:hint="eastAsia"/>
          <w:lang w:val="en-US" w:eastAsia="zh"/>
        </w:rPr>
        <w:t>读</w:t>
      </w:r>
      <w:r>
        <w:rPr>
          <w:rFonts w:hint="eastAsia"/>
          <w:lang w:val="en-US" w:eastAsia="zh-CN"/>
        </w:rPr>
        <w:t>取数据;</w:t>
      </w:r>
    </w:p>
    <w:p w14:paraId="127A05B2">
      <w:pPr>
        <w:bidi w:val="0"/>
        <w:ind w:firstLine="897" w:firstLineChars="374"/>
        <w:rPr>
          <w:rFonts w:hint="eastAsia"/>
          <w:lang w:val="en-US" w:eastAsia="zh-CN"/>
        </w:rPr>
      </w:pPr>
    </w:p>
    <w:p w14:paraId="42BA5280">
      <w:pPr>
        <w:bidi w:val="0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58C2AE50">
      <w:pPr>
        <w:bidi w:val="0"/>
        <w:ind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2,Host ---&gt; imp</w:t>
      </w:r>
    </w:p>
    <w:p w14:paraId="46FED89F">
      <w:pPr>
        <w:bidi w:val="0"/>
        <w:ind w:firstLine="0" w:firstLineChars="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5420" cy="3900805"/>
            <wp:effectExtent l="0" t="0" r="11430" b="444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7270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 , host 将要发送的mailbox 数据, 写入对应channel 的mailbox 中(硬件需要查询 func2channel 表); </w:t>
      </w:r>
    </w:p>
    <w:p w14:paraId="47DC6697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 , 按对应channel 的 mailbox门铃(硬件需要查询 func2channel 表);  </w:t>
      </w:r>
    </w:p>
    <w:p w14:paraId="7E233DF4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 , 硬件根据 s09口边带信号携带的 func 信息, 查询 func2channel 表,  得到channel id; 并将这些信息,填充到 h2m_int_q中(硬件需要维护一个中断请求的队列),  当中断请求队列非空时,  硬件主动向 m3 发送一次 中断, 表示host 有数据需要 m3 搬移;  </w:t>
      </w:r>
    </w:p>
    <w:p w14:paraId="5BB687B0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 ,  m3 收到 中断后, 读取 h2m int q deep 获得当前中断请求队列的当前深度; 并根据此深度从h2m int q 中 读出对应数量的中断信息( func和channel 信息);  中断请求队列出口地址 : s07口基地址+ 128K 即: 0x2002_0000;  </w:t>
      </w:r>
    </w:p>
    <w:p w14:paraId="0D51FF92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 , m3 根据 中断请求队列的 func 信息和 channel 信息; 从对应channel 的 host mailbox 中读取 数据; 从而完成数据搬移;</w:t>
      </w:r>
    </w:p>
    <w:p w14:paraId="1FA01953"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f , 如需要双方握手;  m3 可通过 申请另外的中断向量号, 通过 s07口 的 to host int reg 向host 再次发送中断; </w:t>
      </w:r>
    </w:p>
    <w:p w14:paraId="701FEE91">
      <w:pPr>
        <w:bidi w:val="0"/>
        <w:ind w:firstLine="0" w:firstLineChars="0"/>
        <w:rPr>
          <w:rFonts w:hint="eastAsia"/>
          <w:lang w:val="en-US" w:eastAsia="zh-CN"/>
        </w:rPr>
      </w:pPr>
    </w:p>
    <w:p w14:paraId="266A5016">
      <w:pPr>
        <w:bidi w:val="0"/>
        <w:ind w:firstLine="0" w:firstLineChars="0"/>
        <w:rPr>
          <w:rFonts w:hint="default"/>
          <w:lang w:val="en-US" w:eastAsia="zh-CN"/>
        </w:rPr>
      </w:pPr>
    </w:p>
    <w:p w14:paraId="344D00F5"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Command structure</w:t>
      </w:r>
    </w:p>
    <w:p w14:paraId="0FA2CFA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 与IMP的数据结构由软件定义。</w:t>
      </w:r>
    </w:p>
    <w:p w14:paraId="14BFA3AC">
      <w:pPr>
        <w:rPr>
          <w:rFonts w:hint="eastAsia"/>
          <w:lang w:val="en-US" w:eastAsia="zh-CN"/>
        </w:rPr>
      </w:pPr>
    </w:p>
    <w:p w14:paraId="553F3A8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上送报文和下发报文的16B 需要定义</w:t>
      </w:r>
    </w:p>
    <w:p w14:paraId="591E870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上送报文的数据结构：</w:t>
      </w:r>
    </w:p>
    <w:tbl>
      <w:tblPr>
        <w:tblStyle w:val="32"/>
        <w:tblW w:w="0" w:type="auto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1842"/>
        <w:gridCol w:w="4550"/>
      </w:tblGrid>
      <w:tr w14:paraId="616966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4" w:type="dxa"/>
            <w:vAlign w:val="top"/>
          </w:tcPr>
          <w:p w14:paraId="1402276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信号名</w:t>
            </w:r>
          </w:p>
        </w:tc>
        <w:tc>
          <w:tcPr>
            <w:tcW w:w="1860" w:type="dxa"/>
            <w:vAlign w:val="top"/>
          </w:tcPr>
          <w:p w14:paraId="7F2FDA5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位宽</w:t>
            </w:r>
          </w:p>
        </w:tc>
        <w:tc>
          <w:tcPr>
            <w:tcW w:w="4651" w:type="dxa"/>
            <w:vAlign w:val="top"/>
          </w:tcPr>
          <w:p w14:paraId="117DB79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 w14:paraId="48D48C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4" w:type="dxa"/>
            <w:vAlign w:val="top"/>
          </w:tcPr>
          <w:p w14:paraId="7BA6E29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Voq_num</w:t>
            </w:r>
          </w:p>
        </w:tc>
        <w:tc>
          <w:tcPr>
            <w:tcW w:w="1860" w:type="dxa"/>
            <w:vAlign w:val="top"/>
          </w:tcPr>
          <w:p w14:paraId="77FD31C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6+2rsv</w:t>
            </w:r>
          </w:p>
        </w:tc>
        <w:tc>
          <w:tcPr>
            <w:tcW w:w="4651" w:type="dxa"/>
            <w:vAlign w:val="top"/>
          </w:tcPr>
          <w:p w14:paraId="0AF4B17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Voq 的编号，即那个voq上送的任务</w:t>
            </w:r>
          </w:p>
        </w:tc>
      </w:tr>
      <w:tr w14:paraId="1D1F97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4" w:type="dxa"/>
            <w:vAlign w:val="top"/>
          </w:tcPr>
          <w:p w14:paraId="14BE601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Chanal_id + qpn</w:t>
            </w:r>
          </w:p>
        </w:tc>
        <w:tc>
          <w:tcPr>
            <w:tcW w:w="1860" w:type="dxa"/>
            <w:vAlign w:val="top"/>
          </w:tcPr>
          <w:p w14:paraId="272965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22(10+12)</w:t>
            </w:r>
          </w:p>
        </w:tc>
        <w:tc>
          <w:tcPr>
            <w:tcW w:w="4651" w:type="dxa"/>
            <w:vAlign w:val="top"/>
          </w:tcPr>
          <w:p w14:paraId="402C682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Qpc的硬件的序号，小核根据该序号访问qpc</w:t>
            </w:r>
          </w:p>
        </w:tc>
      </w:tr>
      <w:tr w14:paraId="63672E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4" w:type="dxa"/>
            <w:vAlign w:val="top"/>
          </w:tcPr>
          <w:p w14:paraId="7C2A8D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"/>
              </w:rPr>
              <w:t>func id</w:t>
            </w:r>
            <w:r>
              <w:rPr>
                <w:rFonts w:hint="eastAsia"/>
                <w:vertAlign w:val="baseline"/>
                <w:lang w:val="en-US" w:eastAsia="zh-CN"/>
              </w:rPr>
              <w:t>+host_id</w:t>
            </w:r>
          </w:p>
        </w:tc>
        <w:tc>
          <w:tcPr>
            <w:tcW w:w="1860" w:type="dxa"/>
            <w:vAlign w:val="top"/>
          </w:tcPr>
          <w:p w14:paraId="5D1F092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4651" w:type="dxa"/>
            <w:vAlign w:val="top"/>
          </w:tcPr>
          <w:p w14:paraId="5631A8D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Pcie的function编码，DMA需求</w:t>
            </w:r>
          </w:p>
        </w:tc>
      </w:tr>
      <w:tr w14:paraId="719393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4" w:type="dxa"/>
            <w:vAlign w:val="top"/>
          </w:tcPr>
          <w:p w14:paraId="04A3430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Pkt_Pb_index</w:t>
            </w:r>
          </w:p>
        </w:tc>
        <w:tc>
          <w:tcPr>
            <w:tcW w:w="1860" w:type="dxa"/>
            <w:vAlign w:val="top"/>
          </w:tcPr>
          <w:p w14:paraId="5FE37A0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4651" w:type="dxa"/>
            <w:vAlign w:val="top"/>
          </w:tcPr>
          <w:p w14:paraId="3B53A11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该报文位于pb的位置</w:t>
            </w:r>
          </w:p>
        </w:tc>
      </w:tr>
      <w:tr w14:paraId="2EEEF1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44" w:type="dxa"/>
            <w:vAlign w:val="top"/>
          </w:tcPr>
          <w:p w14:paraId="62A55FF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Pkt_len</w:t>
            </w:r>
          </w:p>
        </w:tc>
        <w:tc>
          <w:tcPr>
            <w:tcW w:w="1860" w:type="dxa"/>
            <w:vAlign w:val="top"/>
          </w:tcPr>
          <w:p w14:paraId="5329F8B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4651" w:type="dxa"/>
            <w:vAlign w:val="top"/>
          </w:tcPr>
          <w:p w14:paraId="1E4C136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B为单位</w:t>
            </w:r>
          </w:p>
          <w:p w14:paraId="14710BE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可以描述64KB的报文长度</w:t>
            </w:r>
          </w:p>
        </w:tc>
      </w:tr>
    </w:tbl>
    <w:p w14:paraId="2FAEF99D">
      <w:pPr>
        <w:rPr>
          <w:rFonts w:hint="default"/>
          <w:lang w:val="en-US" w:eastAsia="zh-CN"/>
        </w:rPr>
      </w:pPr>
    </w:p>
    <w:p w14:paraId="64AD81B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下发报文的数据结构：</w:t>
      </w:r>
    </w:p>
    <w:tbl>
      <w:tblPr>
        <w:tblStyle w:val="32"/>
        <w:tblW w:w="0" w:type="auto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18"/>
        <w:gridCol w:w="1802"/>
        <w:gridCol w:w="4335"/>
      </w:tblGrid>
      <w:tr w14:paraId="70CD3B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9" w:type="dxa"/>
            <w:vAlign w:val="top"/>
          </w:tcPr>
          <w:p w14:paraId="53818C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信号名</w:t>
            </w:r>
          </w:p>
        </w:tc>
        <w:tc>
          <w:tcPr>
            <w:tcW w:w="1837" w:type="dxa"/>
          </w:tcPr>
          <w:p w14:paraId="76F6C15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位宽</w:t>
            </w:r>
          </w:p>
        </w:tc>
        <w:tc>
          <w:tcPr>
            <w:tcW w:w="4539" w:type="dxa"/>
          </w:tcPr>
          <w:p w14:paraId="468BC0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 w14:paraId="41766E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9" w:type="dxa"/>
          </w:tcPr>
          <w:p w14:paraId="77A53C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Voq_num</w:t>
            </w:r>
          </w:p>
        </w:tc>
        <w:tc>
          <w:tcPr>
            <w:tcW w:w="1837" w:type="dxa"/>
          </w:tcPr>
          <w:p w14:paraId="4067A95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6+2rsv</w:t>
            </w:r>
          </w:p>
        </w:tc>
        <w:tc>
          <w:tcPr>
            <w:tcW w:w="4539" w:type="dxa"/>
          </w:tcPr>
          <w:p w14:paraId="147BE6E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voq的编码，即协助哪个voq发送报文</w:t>
            </w:r>
          </w:p>
        </w:tc>
      </w:tr>
      <w:tr w14:paraId="3A8A28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9" w:type="dxa"/>
          </w:tcPr>
          <w:p w14:paraId="62096CE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Channel_id+qpn</w:t>
            </w:r>
          </w:p>
        </w:tc>
        <w:tc>
          <w:tcPr>
            <w:tcW w:w="1837" w:type="dxa"/>
          </w:tcPr>
          <w:p w14:paraId="4608E82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22(10+12)</w:t>
            </w:r>
          </w:p>
        </w:tc>
        <w:tc>
          <w:tcPr>
            <w:tcW w:w="4539" w:type="dxa"/>
          </w:tcPr>
          <w:p w14:paraId="6DE74FA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发送那个硬件队列的报文</w:t>
            </w:r>
          </w:p>
        </w:tc>
      </w:tr>
      <w:tr w14:paraId="111800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9" w:type="dxa"/>
          </w:tcPr>
          <w:p w14:paraId="666C285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"/>
              </w:rPr>
              <w:t>func id</w:t>
            </w:r>
            <w:r>
              <w:rPr>
                <w:rFonts w:hint="eastAsia"/>
                <w:vertAlign w:val="baseline"/>
                <w:lang w:val="en-US" w:eastAsia="zh-CN"/>
              </w:rPr>
              <w:t>+host_id</w:t>
            </w:r>
          </w:p>
        </w:tc>
        <w:tc>
          <w:tcPr>
            <w:tcW w:w="1837" w:type="dxa"/>
          </w:tcPr>
          <w:p w14:paraId="5BCC495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</w:tc>
        <w:tc>
          <w:tcPr>
            <w:tcW w:w="4539" w:type="dxa"/>
          </w:tcPr>
          <w:p w14:paraId="6AA938F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Pcie的function编码，DMA需求</w:t>
            </w:r>
          </w:p>
        </w:tc>
      </w:tr>
      <w:tr w14:paraId="6F471C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9" w:type="dxa"/>
          </w:tcPr>
          <w:p w14:paraId="1AE75E5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Rdma_pkt</w:t>
            </w:r>
          </w:p>
        </w:tc>
        <w:tc>
          <w:tcPr>
            <w:tcW w:w="1837" w:type="dxa"/>
          </w:tcPr>
          <w:p w14:paraId="43EE147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4539" w:type="dxa"/>
          </w:tcPr>
          <w:p w14:paraId="15D2694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Rdma 报文位于64B的后面，长度最大8K</w:t>
            </w:r>
          </w:p>
        </w:tc>
      </w:tr>
    </w:tbl>
    <w:p w14:paraId="293BAC59">
      <w:pPr>
        <w:ind w:left="0" w:leftChars="0" w:firstLine="0" w:firstLineChars="0"/>
        <w:rPr>
          <w:rFonts w:hint="default"/>
          <w:lang w:val="en-US" w:eastAsia="zh-CN"/>
        </w:rPr>
      </w:pPr>
    </w:p>
    <w:p w14:paraId="774A697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PIPE需要开发IMP访问片上buffer的结构，允许IMP按照硬件结构访问数据，按照收发报文信息更新qpc &amp; crrl &amp; egress &amp; ingress &amp; srrl。PIPE需要有bypass路径上送或者下发报文。</w:t>
      </w:r>
    </w:p>
    <w:p w14:paraId="6CDB9B9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PCC由流控定义</w:t>
      </w:r>
    </w:p>
    <w:p w14:paraId="1D1214F6">
      <w:pPr>
        <w:pStyle w:val="5"/>
        <w:numPr>
          <w:ilvl w:val="3"/>
          <w:numId w:val="3"/>
        </w:numPr>
        <w:bidi w:val="0"/>
        <w:ind w:left="85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M3 中断分配表</w:t>
      </w:r>
    </w:p>
    <w:tbl>
      <w:tblPr>
        <w:tblStyle w:val="32"/>
        <w:tblW w:w="0" w:type="auto"/>
        <w:tblInd w:w="49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4"/>
        <w:gridCol w:w="1047"/>
        <w:gridCol w:w="2837"/>
        <w:gridCol w:w="1720"/>
      </w:tblGrid>
      <w:tr w14:paraId="02130B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774" w:type="dxa"/>
          </w:tcPr>
          <w:p w14:paraId="4104037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序号</w:t>
            </w:r>
          </w:p>
        </w:tc>
        <w:tc>
          <w:tcPr>
            <w:tcW w:w="1047" w:type="dxa"/>
          </w:tcPr>
          <w:p w14:paraId="1B4000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Bit</w:t>
            </w:r>
          </w:p>
        </w:tc>
        <w:tc>
          <w:tcPr>
            <w:tcW w:w="2837" w:type="dxa"/>
          </w:tcPr>
          <w:p w14:paraId="0EBC5EB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说明</w:t>
            </w:r>
          </w:p>
        </w:tc>
        <w:tc>
          <w:tcPr>
            <w:tcW w:w="1720" w:type="dxa"/>
          </w:tcPr>
          <w:p w14:paraId="3EF82F1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备注</w:t>
            </w:r>
          </w:p>
        </w:tc>
      </w:tr>
      <w:tr w14:paraId="5C92EB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774" w:type="dxa"/>
          </w:tcPr>
          <w:p w14:paraId="61B41F6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0</w:t>
            </w:r>
          </w:p>
        </w:tc>
        <w:tc>
          <w:tcPr>
            <w:tcW w:w="1047" w:type="dxa"/>
          </w:tcPr>
          <w:p w14:paraId="1AB31A7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0</w:t>
            </w:r>
          </w:p>
        </w:tc>
        <w:tc>
          <w:tcPr>
            <w:tcW w:w="2837" w:type="dxa"/>
          </w:tcPr>
          <w:p w14:paraId="70C940B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Pcie mst 口 写数据 完成中断</w:t>
            </w:r>
          </w:p>
        </w:tc>
        <w:tc>
          <w:tcPr>
            <w:tcW w:w="1720" w:type="dxa"/>
          </w:tcPr>
          <w:p w14:paraId="6D62F31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Host mailbox 通知中断;</w:t>
            </w:r>
          </w:p>
        </w:tc>
      </w:tr>
      <w:tr w14:paraId="33E1D6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774" w:type="dxa"/>
          </w:tcPr>
          <w:p w14:paraId="76C8AD7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47" w:type="dxa"/>
          </w:tcPr>
          <w:p w14:paraId="3BEE13C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4:1</w:t>
            </w:r>
          </w:p>
        </w:tc>
        <w:tc>
          <w:tcPr>
            <w:tcW w:w="2837" w:type="dxa"/>
          </w:tcPr>
          <w:p w14:paraId="28277AD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"/>
              </w:rPr>
              <w:t>待</w:t>
            </w:r>
            <w:r>
              <w:rPr>
                <w:rFonts w:hint="eastAsia"/>
                <w:vertAlign w:val="baseline"/>
                <w:lang w:val="en-US" w:eastAsia="zh-CN"/>
              </w:rPr>
              <w:t>分配</w:t>
            </w:r>
          </w:p>
        </w:tc>
        <w:tc>
          <w:tcPr>
            <w:tcW w:w="1720" w:type="dxa"/>
          </w:tcPr>
          <w:p w14:paraId="6B45967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7B5C0D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774" w:type="dxa"/>
          </w:tcPr>
          <w:p w14:paraId="666555C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047" w:type="dxa"/>
          </w:tcPr>
          <w:p w14:paraId="70ADCE4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2837" w:type="dxa"/>
          </w:tcPr>
          <w:p w14:paraId="599795F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Uart 0 中断</w:t>
            </w:r>
          </w:p>
        </w:tc>
        <w:tc>
          <w:tcPr>
            <w:tcW w:w="1720" w:type="dxa"/>
          </w:tcPr>
          <w:p w14:paraId="500A5D0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13AFE8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774" w:type="dxa"/>
          </w:tcPr>
          <w:p w14:paraId="2172719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047" w:type="dxa"/>
          </w:tcPr>
          <w:p w14:paraId="2C6E563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7:6</w:t>
            </w:r>
          </w:p>
        </w:tc>
        <w:tc>
          <w:tcPr>
            <w:tcW w:w="2837" w:type="dxa"/>
          </w:tcPr>
          <w:p w14:paraId="2EF110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"/>
              </w:rPr>
              <w:t>待</w:t>
            </w:r>
            <w:r>
              <w:rPr>
                <w:rFonts w:hint="eastAsia"/>
                <w:vertAlign w:val="baseline"/>
                <w:lang w:val="en-US" w:eastAsia="zh-CN"/>
              </w:rPr>
              <w:t>分配</w:t>
            </w:r>
          </w:p>
        </w:tc>
        <w:tc>
          <w:tcPr>
            <w:tcW w:w="1720" w:type="dxa"/>
          </w:tcPr>
          <w:p w14:paraId="6053D7D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70AE3FA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774" w:type="dxa"/>
          </w:tcPr>
          <w:p w14:paraId="33DD7F5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047" w:type="dxa"/>
          </w:tcPr>
          <w:p w14:paraId="6F36D96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2837" w:type="dxa"/>
          </w:tcPr>
          <w:p w14:paraId="3645B11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I2C0 中断</w:t>
            </w:r>
          </w:p>
        </w:tc>
        <w:tc>
          <w:tcPr>
            <w:tcW w:w="1720" w:type="dxa"/>
          </w:tcPr>
          <w:p w14:paraId="7B6FD86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74DB50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774" w:type="dxa"/>
          </w:tcPr>
          <w:p w14:paraId="6E01ACC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047" w:type="dxa"/>
          </w:tcPr>
          <w:p w14:paraId="57B93A2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36:9</w:t>
            </w:r>
          </w:p>
        </w:tc>
        <w:tc>
          <w:tcPr>
            <w:tcW w:w="2837" w:type="dxa"/>
          </w:tcPr>
          <w:p w14:paraId="6BF89AF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"/>
              </w:rPr>
              <w:t>待</w:t>
            </w:r>
            <w:r>
              <w:rPr>
                <w:rFonts w:hint="eastAsia"/>
                <w:vertAlign w:val="baseline"/>
                <w:lang w:val="en-US" w:eastAsia="zh-CN"/>
              </w:rPr>
              <w:t>分配</w:t>
            </w:r>
          </w:p>
        </w:tc>
        <w:tc>
          <w:tcPr>
            <w:tcW w:w="1720" w:type="dxa"/>
          </w:tcPr>
          <w:p w14:paraId="65927A1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43E4DC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774" w:type="dxa"/>
          </w:tcPr>
          <w:p w14:paraId="042D397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047" w:type="dxa"/>
          </w:tcPr>
          <w:p w14:paraId="22A5195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37</w:t>
            </w:r>
          </w:p>
        </w:tc>
        <w:tc>
          <w:tcPr>
            <w:tcW w:w="2837" w:type="dxa"/>
          </w:tcPr>
          <w:p w14:paraId="56ECEBC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I2C1 中断</w:t>
            </w:r>
          </w:p>
        </w:tc>
        <w:tc>
          <w:tcPr>
            <w:tcW w:w="1720" w:type="dxa"/>
          </w:tcPr>
          <w:p w14:paraId="413F0BB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018DD7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774" w:type="dxa"/>
          </w:tcPr>
          <w:p w14:paraId="1F18FDD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047" w:type="dxa"/>
          </w:tcPr>
          <w:p w14:paraId="4280099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63:47</w:t>
            </w:r>
          </w:p>
        </w:tc>
        <w:tc>
          <w:tcPr>
            <w:tcW w:w="2837" w:type="dxa"/>
          </w:tcPr>
          <w:p w14:paraId="60D423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未分配</w:t>
            </w:r>
          </w:p>
        </w:tc>
        <w:tc>
          <w:tcPr>
            <w:tcW w:w="1720" w:type="dxa"/>
          </w:tcPr>
          <w:p w14:paraId="58B1458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561CBB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774" w:type="dxa"/>
          </w:tcPr>
          <w:p w14:paraId="2482C50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1047" w:type="dxa"/>
          </w:tcPr>
          <w:p w14:paraId="7392756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46</w:t>
            </w:r>
          </w:p>
        </w:tc>
        <w:tc>
          <w:tcPr>
            <w:tcW w:w="2837" w:type="dxa"/>
          </w:tcPr>
          <w:p w14:paraId="3248D8D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S08 dma 中断</w:t>
            </w:r>
          </w:p>
        </w:tc>
        <w:tc>
          <w:tcPr>
            <w:tcW w:w="1720" w:type="dxa"/>
          </w:tcPr>
          <w:p w14:paraId="4852D43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339DEA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774" w:type="dxa"/>
          </w:tcPr>
          <w:p w14:paraId="04715F2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1047" w:type="dxa"/>
          </w:tcPr>
          <w:p w14:paraId="29F1296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239:45</w:t>
            </w:r>
          </w:p>
        </w:tc>
        <w:tc>
          <w:tcPr>
            <w:tcW w:w="2837" w:type="dxa"/>
          </w:tcPr>
          <w:p w14:paraId="3E4E453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未分配</w:t>
            </w:r>
          </w:p>
        </w:tc>
        <w:tc>
          <w:tcPr>
            <w:tcW w:w="1720" w:type="dxa"/>
          </w:tcPr>
          <w:p w14:paraId="2E7F230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firstLine="0" w:firstLineChars="0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4486CE2A">
      <w:pPr>
        <w:bidi w:val="0"/>
        <w:rPr>
          <w:rFonts w:hint="default"/>
          <w:lang w:val="en-US" w:eastAsia="zh-CN"/>
        </w:rPr>
      </w:pPr>
    </w:p>
    <w:p w14:paraId="164AD970">
      <w:pPr>
        <w:pStyle w:val="5"/>
        <w:numPr>
          <w:ilvl w:val="3"/>
          <w:numId w:val="3"/>
        </w:numPr>
        <w:shd w:val="clear" w:color="auto" w:fill="FFFFFF"/>
        <w:bidi w:val="0"/>
        <w:ind w:left="85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 表：</w:t>
      </w:r>
    </w:p>
    <w:p w14:paraId="338D5BA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Channel表规则如下：</w:t>
      </w:r>
    </w:p>
    <w:p w14:paraId="02EE0441">
      <w:pPr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每个func 都有bar4的地址空间，其中，每64KB可分配一个channel；</w:t>
      </w:r>
    </w:p>
    <w:p w14:paraId="6A25FD8E">
      <w:pPr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每个func需要指定可以分配的channel个数；固定前面的连续64KB可以分配channel；</w:t>
      </w:r>
    </w:p>
    <w:p w14:paraId="15D4412D">
      <w:pPr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Func 内部Channel id分配必须连续；不支持乱序分配。（减小硬件复杂度）</w:t>
      </w:r>
    </w:p>
    <w:p w14:paraId="62394B7D">
      <w:pPr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64KB空间的前4K为dbr，其余</w:t>
      </w:r>
      <w:bookmarkStart w:id="45" w:name="_GoBack"/>
      <w:bookmarkEnd w:id="45"/>
      <w:r>
        <w:rPr>
          <w:rFonts w:hint="eastAsia"/>
          <w:lang w:val="en-US" w:eastAsia="zh-CN"/>
        </w:rPr>
        <w:t>可供mailbox使用；</w:t>
      </w:r>
    </w:p>
    <w:p w14:paraId="0DE77CAA">
      <w:pPr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 表分为 func 到 channel ， 以及 channel 到 func的映射</w:t>
      </w:r>
    </w:p>
    <w:p w14:paraId="3B5F0285">
      <w:pPr>
        <w:numPr>
          <w:ilvl w:val="0"/>
          <w:numId w:val="0"/>
        </w:numPr>
        <w:bidi w:val="0"/>
        <w:ind w:leftChars="200" w:right="0" w:righ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数据结构：（func 到channel）</w:t>
      </w:r>
    </w:p>
    <w:p w14:paraId="2A815D24">
      <w:pPr>
        <w:numPr>
          <w:ilvl w:val="0"/>
          <w:numId w:val="0"/>
        </w:numPr>
        <w:bidi w:val="0"/>
        <w:ind w:leftChars="200" w:right="0" w:righ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pf ：{pfid，valid，start_channelid, channel_num}</w:t>
      </w:r>
    </w:p>
    <w:p w14:paraId="2076438E">
      <w:pPr>
        <w:numPr>
          <w:ilvl w:val="0"/>
          <w:numId w:val="0"/>
        </w:numPr>
        <w:bidi w:val="0"/>
        <w:ind w:leftChars="20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Vf ：{valid，start_channelid, channel_num}</w:t>
      </w:r>
    </w:p>
    <w:p w14:paraId="6BA3A9AA">
      <w:pPr>
        <w:numPr>
          <w:ilvl w:val="0"/>
          <w:numId w:val="0"/>
        </w:numPr>
        <w:bidi w:val="0"/>
        <w:ind w:leftChars="200" w:right="0" w:righ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Valid: 指示此func到channel id的映射生效；</w:t>
      </w:r>
    </w:p>
    <w:p w14:paraId="75A11853">
      <w:pPr>
        <w:numPr>
          <w:ilvl w:val="0"/>
          <w:numId w:val="0"/>
        </w:numPr>
        <w:bidi w:val="0"/>
        <w:ind w:leftChars="200" w:right="0" w:righ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 channel id: 此func 内，如果bar空间大于128KB，可以分配多个channel时，指定的起始channel id；</w:t>
      </w:r>
    </w:p>
    <w:p w14:paraId="49F06622">
      <w:pPr>
        <w:numPr>
          <w:ilvl w:val="0"/>
          <w:numId w:val="0"/>
        </w:numPr>
        <w:bidi w:val="0"/>
        <w:ind w:leftChars="200" w:right="0" w:righ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 num: 以start channel id 为起始， 共有channel num个 channel ;即：以start channel id + channel num -1 为本func 内结束的channel id；</w:t>
      </w:r>
    </w:p>
    <w:p w14:paraId="69AFBBE6">
      <w:pPr>
        <w:numPr>
          <w:ilvl w:val="0"/>
          <w:numId w:val="0"/>
        </w:numPr>
        <w:bidi w:val="0"/>
        <w:ind w:right="0" w:righ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数据结构：（channel 到 func）</w:t>
      </w:r>
    </w:p>
    <w:p w14:paraId="5B7099C8">
      <w:pPr>
        <w:numPr>
          <w:ilvl w:val="0"/>
          <w:numId w:val="0"/>
        </w:numPr>
        <w:bidi w:val="0"/>
        <w:ind w:right="0" w:righ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Channel:{valid, func};</w:t>
      </w:r>
    </w:p>
    <w:p w14:paraId="2362BDD8">
      <w:pPr>
        <w:numPr>
          <w:ilvl w:val="0"/>
          <w:numId w:val="0"/>
        </w:numPr>
        <w:bidi w:val="0"/>
        <w:ind w:left="420" w:leftChars="0" w:right="0" w:righ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Valid: 指示此方向映射的表项生效；</w:t>
      </w:r>
    </w:p>
    <w:p w14:paraId="562EE7AB">
      <w:pPr>
        <w:numPr>
          <w:ilvl w:val="0"/>
          <w:numId w:val="0"/>
        </w:numPr>
        <w:bidi w:val="0"/>
        <w:ind w:left="420" w:leftChars="0" w:right="0" w:righ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Func: 此channel 时，对应的 func id （host id + pfid+vfid）；</w:t>
      </w:r>
    </w:p>
    <w:p w14:paraId="31647426">
      <w:pPr>
        <w:numPr>
          <w:ilvl w:val="0"/>
          <w:numId w:val="0"/>
        </w:numPr>
        <w:bidi w:val="0"/>
        <w:ind w:right="0" w:righ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实现方式：</w:t>
      </w:r>
    </w:p>
    <w:p w14:paraId="4757F28B">
      <w:pPr>
        <w:numPr>
          <w:ilvl w:val="0"/>
          <w:numId w:val="0"/>
        </w:numPr>
        <w:bidi w:val="0"/>
        <w:ind w:leftChars="20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Pf id -- channel id 表采用 reg 实现，每组reg 需要小核填写 pf id + {valid，start_channelid, channel_num}； 共8组，对应8个pf；</w:t>
      </w:r>
    </w:p>
    <w:p w14:paraId="7AE2DC9E">
      <w:pPr>
        <w:numPr>
          <w:ilvl w:val="0"/>
          <w:numId w:val="0"/>
        </w:numPr>
        <w:bidi w:val="0"/>
        <w:ind w:leftChars="200" w:right="0" w:righ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每次下发dbr时，进行全匹配查找。</w:t>
      </w:r>
    </w:p>
    <w:p w14:paraId="18E71027">
      <w:pPr>
        <w:numPr>
          <w:ilvl w:val="0"/>
          <w:numId w:val="0"/>
        </w:numPr>
        <w:bidi w:val="0"/>
        <w:ind w:right="0" w:righ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Vfid -- channel id 表采用 ram 实现；ram内部数据结构如下图所示：</w:t>
      </w:r>
    </w:p>
    <w:p w14:paraId="5129C40F">
      <w:pPr>
        <w:numPr>
          <w:ilvl w:val="0"/>
          <w:numId w:val="0"/>
        </w:numPr>
        <w:bidi w:val="0"/>
        <w:ind w:right="0" w:rightChars="0" w:firstLine="420" w:firstLineChars="0"/>
        <w:jc w:val="center"/>
      </w:pPr>
      <w:r>
        <w:drawing>
          <wp:inline distT="0" distB="0" distL="114300" distR="114300">
            <wp:extent cx="3406775" cy="3953510"/>
            <wp:effectExtent l="0" t="0" r="3175" b="889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34F0">
      <w:pPr>
        <w:pStyle w:val="12"/>
        <w:numPr>
          <w:ilvl w:val="0"/>
          <w:numId w:val="0"/>
        </w:numPr>
        <w:bidi w:val="0"/>
        <w:ind w:right="0" w:rightChars="0" w:firstLine="420" w:firstLineChars="0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vfid 到channel id 映射 表</w:t>
      </w:r>
    </w:p>
    <w:p w14:paraId="6EA579DF">
      <w:pPr>
        <w:numPr>
          <w:ilvl w:val="0"/>
          <w:numId w:val="0"/>
        </w:numPr>
        <w:bidi w:val="0"/>
        <w:ind w:right="0" w:rightChars="0"/>
        <w:jc w:val="center"/>
      </w:pPr>
      <w:r>
        <w:drawing>
          <wp:inline distT="0" distB="0" distL="114300" distR="114300">
            <wp:extent cx="4393565" cy="2815590"/>
            <wp:effectExtent l="0" t="0" r="6985" b="381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356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64CEF">
      <w:pPr>
        <w:pStyle w:val="12"/>
        <w:numPr>
          <w:ilvl w:val="0"/>
          <w:numId w:val="0"/>
        </w:numPr>
        <w:bidi w:val="0"/>
        <w:ind w:right="0" w:rightChars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func到channel 表的查表流程</w:t>
      </w:r>
    </w:p>
    <w:p w14:paraId="60873180">
      <w:pPr>
        <w:bidi w:val="0"/>
        <w:rPr>
          <w:rFonts w:hint="default"/>
          <w:lang w:val="en-US" w:eastAsia="zh-CN"/>
        </w:rPr>
      </w:pPr>
    </w:p>
    <w:p w14:paraId="073118B7"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查表过程说明：</w:t>
      </w:r>
    </w:p>
    <w:p w14:paraId="437694BE">
      <w:p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Dbr到来时，根据axi4接口边带信号携带的func id 信息，</w:t>
      </w:r>
    </w:p>
    <w:p w14:paraId="422449BE">
      <w:pPr>
        <w:numPr>
          <w:ilvl w:val="0"/>
          <w:numId w:val="16"/>
        </w:numPr>
        <w:bidi w:val="0"/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 8个pfid 到 channel id的映射表，进行全匹配； 得到pf下channl id 以及8个寄存器的地址vf_grp，以及表项是否有效指示。</w:t>
      </w:r>
    </w:p>
    <w:p w14:paraId="5DDF7F76">
      <w:pPr>
        <w:numPr>
          <w:ilvl w:val="0"/>
          <w:numId w:val="16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如果vf id=9‘h0，则返回查表结果；</w:t>
      </w:r>
    </w:p>
    <w:p w14:paraId="65AF1A13">
      <w:pPr>
        <w:numPr>
          <w:ilvl w:val="0"/>
          <w:numId w:val="16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如果vf id |= 9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h0，根据上一步得到的地址vf_grp和vfid查询vf表；</w:t>
      </w:r>
    </w:p>
    <w:p w14:paraId="27B93545">
      <w:pPr>
        <w:numPr>
          <w:ilvl w:val="0"/>
          <w:numId w:val="16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根据axi 接口的aw/ar addr[17:8] ,以及上一步的返回结果，换算得到channel id</w:t>
      </w:r>
    </w:p>
    <w:p w14:paraId="7CDF8AF5">
      <w:pPr>
        <w:numPr>
          <w:ilvl w:val="0"/>
          <w:numId w:val="16"/>
        </w:numPr>
        <w:bidi w:val="0"/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如果valid 都不生效，或者对应的 channel id 没有落入有效区间；则上报异常中断；</w:t>
      </w:r>
    </w:p>
    <w:p w14:paraId="126CFA49">
      <w:pPr>
        <w:bidi w:val="0"/>
        <w:rPr>
          <w:rFonts w:hint="default"/>
          <w:lang w:val="en-US" w:eastAsia="zh-CN"/>
        </w:rPr>
      </w:pPr>
    </w:p>
    <w:p w14:paraId="03A37FB4">
      <w:pPr>
        <w:pStyle w:val="4"/>
        <w:numPr>
          <w:ilvl w:val="2"/>
          <w:numId w:val="3"/>
        </w:numPr>
        <w:bidi w:val="0"/>
        <w:rPr>
          <w:rFonts w:hint="default"/>
          <w:lang w:val="en-US" w:eastAsia="zh-CN"/>
        </w:rPr>
      </w:pPr>
      <w:bookmarkStart w:id="37" w:name="_Toc31278"/>
      <w:r>
        <w:rPr>
          <w:rFonts w:hint="eastAsia"/>
          <w:lang w:val="en-US" w:eastAsia="zh-CN"/>
        </w:rPr>
        <w:t>PCIE</w:t>
      </w:r>
    </w:p>
    <w:p w14:paraId="0C2B3E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Pcie 采用公司 的PLDA, 接口如下:</w:t>
      </w:r>
    </w:p>
    <w:p w14:paraId="4B28B967">
      <w:r>
        <w:drawing>
          <wp:inline distT="0" distB="0" distL="114300" distR="114300">
            <wp:extent cx="4591050" cy="2803525"/>
            <wp:effectExtent l="0" t="0" r="11430" b="635"/>
            <wp:docPr id="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9CD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IMP 部分接口描述(与 plda 接口)</w:t>
      </w:r>
    </w:p>
    <w:tbl>
      <w:tblPr>
        <w:tblStyle w:val="32"/>
        <w:tblW w:w="7744" w:type="dxa"/>
        <w:tblInd w:w="56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0"/>
        <w:gridCol w:w="1032"/>
        <w:gridCol w:w="5102"/>
      </w:tblGrid>
      <w:tr w14:paraId="641920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730DB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信号名</w:t>
            </w:r>
          </w:p>
        </w:tc>
        <w:tc>
          <w:tcPr>
            <w:tcW w:w="103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0FAA7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BAR</w:t>
            </w:r>
          </w:p>
        </w:tc>
        <w:tc>
          <w:tcPr>
            <w:tcW w:w="510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71137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</w:tr>
      <w:tr w14:paraId="3E9169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953A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Axi4_slvl_*</w:t>
            </w:r>
          </w:p>
        </w:tc>
        <w:tc>
          <w:tcPr>
            <w:tcW w:w="103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BDECE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0</w:t>
            </w:r>
          </w:p>
        </w:tc>
        <w:tc>
          <w:tcPr>
            <w:tcW w:w="510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6A063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Axi4 lite slv 口,用于接收  pcie axi4 mst lite 口的读写请求;(例如: VERSION_ROE等)</w:t>
            </w:r>
          </w:p>
        </w:tc>
      </w:tr>
      <w:tr w14:paraId="151A93C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F971A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Axi4_mstl_*</w:t>
            </w:r>
          </w:p>
        </w:tc>
        <w:tc>
          <w:tcPr>
            <w:tcW w:w="103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31C3A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0</w:t>
            </w:r>
          </w:p>
        </w:tc>
        <w:tc>
          <w:tcPr>
            <w:tcW w:w="510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090B3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Axi4 lite mst 口, 用于m3 发起读写 pcie config 空间(获取 bdf 号,见下表pcie bar 空间与地址空间描述); 与 pcie axi4 lite slv 口相连;</w:t>
            </w:r>
          </w:p>
        </w:tc>
      </w:tr>
      <w:tr w14:paraId="1A2BC4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7D97E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Axi4_pcislv_*</w:t>
            </w:r>
          </w:p>
        </w:tc>
        <w:tc>
          <w:tcPr>
            <w:tcW w:w="103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4F3D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4</w:t>
            </w:r>
          </w:p>
        </w:tc>
        <w:tc>
          <w:tcPr>
            <w:tcW w:w="510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C0D2E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Axi4 slave接口,用于接收 pcie 发起的门铃;(与 pcie axi 桥的 master 口相连);</w:t>
            </w:r>
          </w:p>
        </w:tc>
      </w:tr>
      <w:tr w14:paraId="5F2861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D8935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Axi4_dmamst_*</w:t>
            </w:r>
          </w:p>
        </w:tc>
        <w:tc>
          <w:tcPr>
            <w:tcW w:w="103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563B5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510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016E1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Axi4 master 接口,用于m3 发起dma 从 host mem 读写数据用; (与 rdma pipe 的 dma 接口的 crossbar相连; 单用于m3 的调试工程时, 需要与 plda的 axi4 桥的 slave 口相连)</w:t>
            </w:r>
          </w:p>
        </w:tc>
      </w:tr>
      <w:tr w14:paraId="0C88C7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0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D71CF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Axis_intmst_*</w:t>
            </w:r>
          </w:p>
        </w:tc>
        <w:tc>
          <w:tcPr>
            <w:tcW w:w="103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B7F30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5102" w:type="dxa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4BE4E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Axi stream 接口; </w:t>
            </w:r>
          </w:p>
          <w:p w14:paraId="500B717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Plda 的中断接口,与 k2 pro的中断接口保持一致;见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REF _Ref25667 \h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t>表 3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  <w:r>
              <w:rPr>
                <w:rFonts w:hint="eastAsia"/>
                <w:vertAlign w:val="baseline"/>
                <w:lang w:val="en-US" w:eastAsia="zh-CN"/>
              </w:rPr>
              <w:t>;</w:t>
            </w:r>
          </w:p>
        </w:tc>
      </w:tr>
    </w:tbl>
    <w:p w14:paraId="23763E53"/>
    <w:p w14:paraId="55E62521">
      <w:pPr>
        <w:pStyle w:val="5"/>
        <w:numPr>
          <w:ilvl w:val="3"/>
          <w:numId w:val="3"/>
        </w:numPr>
        <w:shd w:val="clear" w:color="auto" w:fill="FFFFFF"/>
        <w:bidi w:val="0"/>
        <w:ind w:left="85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接口功能描述:</w:t>
      </w:r>
    </w:p>
    <w:p w14:paraId="413CC0E9">
      <w:pPr>
        <w:ind w:firstLine="897" w:firstLineChars="374"/>
        <w:outlineLvl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1, axi4_slvl *</w:t>
      </w:r>
    </w:p>
    <w:p w14:paraId="79515D75"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接口采用 axi4 lite协议, slave 模式, 被动接收 plda bar0 的访问; 基地址偏移: 0x0000_0000; </w:t>
      </w:r>
    </w:p>
    <w:p w14:paraId="492938EF"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寄存器如下:</w:t>
      </w:r>
    </w:p>
    <w:p w14:paraId="05CF7DCB">
      <w:pPr>
        <w:ind w:firstLine="0" w:firstLineChars="0"/>
      </w:pPr>
      <w:r>
        <w:drawing>
          <wp:inline distT="0" distB="0" distL="114300" distR="114300">
            <wp:extent cx="5186045" cy="2002790"/>
            <wp:effectExtent l="0" t="0" r="14605" b="1651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E780">
      <w:pPr>
        <w:shd w:val="clear" w:color="auto" w:fill="FFFFFF"/>
        <w:ind w:firstLine="897" w:firstLineChars="374"/>
        <w:outlineLvl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2, Axi4_mstl_* </w:t>
      </w:r>
    </w:p>
    <w:p w14:paraId="7535DBB7">
      <w:pPr>
        <w:ind w:firstLine="42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接口采用 axi4 lite 协议, master 模式; 主动发送 向 plda的 读写命令; 目前用于读取 plda 配置空间; </w:t>
      </w:r>
    </w:p>
    <w:p w14:paraId="28298FC4">
      <w:pPr>
        <w:ind w:firstLine="420" w:firstLineChars="0"/>
        <w:rPr>
          <w:rFonts w:hint="eastAsia"/>
          <w:b/>
          <w:bCs/>
          <w:vertAlign w:val="baseline"/>
          <w:lang w:val="en-US" w:eastAsia="zh-CN"/>
        </w:rPr>
      </w:pPr>
      <w:r>
        <w:rPr>
          <w:rFonts w:hint="eastAsia"/>
          <w:b/>
          <w:bCs/>
          <w:vertAlign w:val="baseline"/>
          <w:lang w:val="en-US" w:eastAsia="zh-CN"/>
        </w:rPr>
        <w:t xml:space="preserve">工作流程: </w:t>
      </w:r>
    </w:p>
    <w:p w14:paraId="5A0BBA69">
      <w:pPr>
        <w:ind w:firstLine="420" w:firstLineChars="0"/>
        <w:jc w:val="center"/>
        <w:rPr>
          <w:rFonts w:hint="default"/>
          <w:b/>
          <w:bCs/>
          <w:vertAlign w:val="baseline"/>
          <w:lang w:val="en-US" w:eastAsia="zh-CN"/>
        </w:rPr>
      </w:pPr>
      <w:r>
        <w:drawing>
          <wp:inline distT="0" distB="0" distL="114300" distR="114300">
            <wp:extent cx="1915160" cy="1951355"/>
            <wp:effectExtent l="0" t="0" r="8890" b="1079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D4CAC">
      <w:pPr>
        <w:ind w:left="420" w:leftChars="0" w:firstLine="42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1, M3 配置 访问host的func info2host 寄存器, 指定需要访问的func 信息; </w:t>
      </w:r>
    </w:p>
    <w:p w14:paraId="2CBA12BC">
      <w:pPr>
        <w:ind w:left="420" w:leftChars="0" w:firstLine="42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2, M3 通过 axi crossbar 的 s11 (地址偏移: 0x3800_0000)口的 访问 pcie config 空间, 其地址偏移: 0x1000; </w:t>
      </w:r>
    </w:p>
    <w:p w14:paraId="22E2F3EE">
      <w:pPr>
        <w:ind w:left="420" w:leftChars="0" w:firstLine="42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3, s11 口标准 axi4 协议不包含 awfunc / arfunc 信号;  硬件将func info 2host 寄存器转换为 plda 所需的 awfunc/ arfunc 信号; </w:t>
      </w:r>
    </w:p>
    <w:p w14:paraId="24A2998A">
      <w:pPr>
        <w:ind w:left="420" w:leftChars="0" w:firstLine="42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4, 软件执行 读pcie config 空间操作, 即可得到对应 func 对应的pcie config 空间信息;</w:t>
      </w:r>
    </w:p>
    <w:p w14:paraId="0705938A">
      <w:pPr>
        <w:ind w:left="420" w:leftChars="0" w:firstLine="420" w:firstLineChars="0"/>
        <w:rPr>
          <w:rFonts w:hint="default"/>
          <w:b/>
          <w:bCs/>
          <w:vertAlign w:val="baseline"/>
          <w:lang w:val="en-US" w:eastAsia="zh-CN"/>
        </w:rPr>
      </w:pPr>
      <w:r>
        <w:rPr>
          <w:rFonts w:hint="eastAsia"/>
          <w:b/>
          <w:bCs/>
          <w:vertAlign w:val="baseline"/>
          <w:lang w:val="en-US" w:eastAsia="zh-CN"/>
        </w:rPr>
        <w:t xml:space="preserve">需要注意的是:  两步读取的操作 尽量采用原子操作.  防止接口上awfunc / arfunc 信号的改变导致 读数据出错; </w:t>
      </w:r>
    </w:p>
    <w:p w14:paraId="5CEA71A6">
      <w:pPr>
        <w:ind w:firstLine="420" w:firstLineChars="0"/>
        <w:rPr>
          <w:rFonts w:hint="eastAsia"/>
          <w:vertAlign w:val="baseline"/>
          <w:lang w:val="en-US" w:eastAsia="zh-CN"/>
        </w:rPr>
      </w:pPr>
      <w:r>
        <w:drawing>
          <wp:inline distT="0" distB="0" distL="114300" distR="114300">
            <wp:extent cx="4848225" cy="523240"/>
            <wp:effectExtent l="0" t="0" r="9525" b="1016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A5EC">
      <w:pPr>
        <w:ind w:firstLine="420" w:firstLineChars="0"/>
      </w:pPr>
      <w:r>
        <w:drawing>
          <wp:inline distT="0" distB="0" distL="114300" distR="114300">
            <wp:extent cx="4730750" cy="5775325"/>
            <wp:effectExtent l="0" t="0" r="12700" b="1587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577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9DA80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29480" cy="772160"/>
            <wp:effectExtent l="0" t="0" r="13970" b="889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6945F">
      <w:pPr>
        <w:jc w:val="both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4627245" cy="2908935"/>
            <wp:effectExtent l="0" t="0" r="1905" b="571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07136">
      <w:pPr>
        <w:pStyle w:val="12"/>
        <w:jc w:val="center"/>
        <w:rPr>
          <w:rFonts w:hint="default" w:eastAsia="黑体"/>
          <w:lang w:val="en-US" w:eastAsia="zh-CN"/>
        </w:rPr>
      </w:pPr>
      <w:bookmarkStart w:id="38" w:name="_Ref25667"/>
      <w:bookmarkStart w:id="39" w:name="_Ref25644"/>
      <w:r>
        <w:t xml:space="preserve">表 </w:t>
      </w:r>
      <w:r>
        <w:fldChar w:fldCharType="begin"/>
      </w:r>
      <w:r>
        <w:instrText xml:space="preserve"> SEQ 表 \* ARABIC </w:instrText>
      </w:r>
      <w:r>
        <w:fldChar w:fldCharType="separate"/>
      </w:r>
      <w:r>
        <w:t>2</w:t>
      </w:r>
      <w:r>
        <w:fldChar w:fldCharType="end"/>
      </w:r>
      <w:bookmarkEnd w:id="38"/>
      <w:r>
        <w:rPr>
          <w:rFonts w:hint="eastAsia"/>
          <w:lang w:val="en-US" w:eastAsia="zh-CN"/>
        </w:rPr>
        <w:t xml:space="preserve"> pcie  axi lite slv 口 地址空间 (config 空间)</w:t>
      </w:r>
      <w:bookmarkEnd w:id="39"/>
    </w:p>
    <w:p w14:paraId="10C9C573">
      <w:pPr>
        <w:shd w:val="clear" w:color="auto" w:fill="FFFFFF"/>
        <w:ind w:firstLine="897" w:firstLineChars="374"/>
        <w:outlineLvl w:val="4"/>
        <w:rPr>
          <w:rFonts w:hint="eastAsia"/>
          <w:lang w:val="en-US" w:eastAsia="zh"/>
        </w:rPr>
      </w:pPr>
      <w:r>
        <w:rPr>
          <w:rFonts w:hint="eastAsia"/>
          <w:lang w:val="en-US" w:eastAsia="zh-CN"/>
        </w:rPr>
        <w:t>3，Axi4_pcislv_*</w:t>
      </w:r>
      <w:r>
        <w:rPr>
          <w:rFonts w:hint="eastAsia"/>
          <w:lang w:val="en-US" w:eastAsia="zh"/>
        </w:rPr>
        <w:t>：</w:t>
      </w:r>
    </w:p>
    <w:p w14:paraId="3A735DAF"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"/>
        </w:rPr>
        <w:t xml:space="preserve">此接口映射为plda  bar4， 基地址为0x0000_0000;  </w:t>
      </w:r>
      <w:r>
        <w:rPr>
          <w:rFonts w:hint="eastAsia"/>
          <w:vertAlign w:val="baseline"/>
          <w:lang w:val="en-US" w:eastAsia="zh-CN"/>
        </w:rPr>
        <w:t>功能为host驱动执行dbr操作，以及下发 mailbox使用；</w:t>
      </w:r>
    </w:p>
    <w:p w14:paraId="7572BBDD">
      <w:pPr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门铃分为64bit门铃和32bit门铃，驱动应当根据情况使用相应的门铃地址；</w:t>
      </w:r>
    </w:p>
    <w:p w14:paraId="099E0473">
      <w:pPr>
        <w:ind w:left="0" w:leftChars="0" w:firstLine="42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"/>
        </w:rPr>
        <w:t>逻辑实现时， 硬件</w:t>
      </w:r>
      <w:r>
        <w:rPr>
          <w:rFonts w:hint="eastAsia"/>
          <w:vertAlign w:val="baseline"/>
          <w:lang w:val="en-US" w:eastAsia="zh-CN"/>
        </w:rPr>
        <w:t>会</w:t>
      </w:r>
      <w:r>
        <w:rPr>
          <w:rFonts w:hint="eastAsia"/>
          <w:vertAlign w:val="baseline"/>
          <w:lang w:val="en-US" w:eastAsia="zh"/>
        </w:rPr>
        <w:t>主动偏移 0x2100_0000</w:t>
      </w:r>
      <w:r>
        <w:rPr>
          <w:rFonts w:hint="eastAsia"/>
          <w:vertAlign w:val="baseline"/>
          <w:lang w:val="en-US" w:eastAsia="zh-CN"/>
        </w:rPr>
        <w:t>，以适配内部bus 总线地址空间的划分；</w:t>
      </w:r>
    </w:p>
    <w:p w14:paraId="77892400">
      <w:pPr>
        <w:numPr>
          <w:ilvl w:val="0"/>
          <w:numId w:val="0"/>
        </w:numPr>
        <w:shd w:val="clear" w:color="auto" w:fill="FFFFFF"/>
        <w:ind w:leftChars="200" w:right="0" w:rightChars="0" w:firstLine="419" w:firstLineChars="0"/>
        <w:outlineLvl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4，Axi4_dmamst_*</w:t>
      </w:r>
    </w:p>
    <w:p w14:paraId="026CC4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此接口为dma 接口，最终与plda  axi桥层相连；</w:t>
      </w:r>
    </w:p>
    <w:p w14:paraId="22F0B0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在ROE工程中，需要从pipe上的dma 模块的bus上分配一个 axi4接口；如下图所示。</w:t>
      </w:r>
    </w:p>
    <w:p w14:paraId="2E77025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注意：因为plda的dma接口上具有 awfunc/arfunc信号，所以小核启动dma 从host内存或者向host内存 搬移数据时，应该指定 本次dma 的func id和host id 信息；（寄存器func info 2host）</w:t>
      </w:r>
    </w:p>
    <w:p w14:paraId="380E68F6">
      <w:pPr>
        <w:rPr>
          <w:rFonts w:hint="default"/>
          <w:lang w:val="en-US" w:eastAsia="zh-CN"/>
        </w:rPr>
      </w:pPr>
    </w:p>
    <w:p w14:paraId="65AE2EC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32680" cy="4112895"/>
            <wp:effectExtent l="0" t="0" r="1270" b="190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2680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BFD1">
      <w:pPr>
        <w:numPr>
          <w:ilvl w:val="0"/>
          <w:numId w:val="0"/>
        </w:numPr>
        <w:shd w:val="clear" w:color="auto" w:fill="FFFFFF"/>
        <w:ind w:leftChars="200" w:right="0" w:rightChars="0" w:firstLine="419" w:firstLineChars="0"/>
        <w:outlineLvl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5，Axis_intmst_*</w:t>
      </w:r>
    </w:p>
    <w:p w14:paraId="09EE2958"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此接口为二次封装接口，其数据结构如下图所示。</w:t>
      </w:r>
    </w:p>
    <w:p w14:paraId="09BD76BC"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用于向host侧发送中断；接口执行axi4 stream协议；</w:t>
      </w:r>
    </w:p>
    <w:p w14:paraId="06133C52">
      <w:pPr>
        <w:ind w:firstLine="897" w:firstLineChars="37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Host驱动需要向pcie申请int vector，并与固件协同定义 不同int vector对应的含义；</w:t>
      </w:r>
    </w:p>
    <w:p w14:paraId="7BC69F64"/>
    <w:p w14:paraId="549AC0DE"/>
    <w:p w14:paraId="550E5B43">
      <w:r>
        <w:object>
          <v:shape id="_x0000_i1032" o:spt="75" type="#_x0000_t75" style="height:206.55pt;width:326.85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Visio.Drawing.15" ShapeID="_x0000_i1032" DrawAspect="Content" ObjectID="_1468075732" r:id="rId42">
            <o:LockedField>false</o:LockedField>
          </o:OLEObject>
        </w:object>
      </w:r>
    </w:p>
    <w:p w14:paraId="233D7268"/>
    <w:p w14:paraId="2830307C"/>
    <w:p w14:paraId="12EFE43F"/>
    <w:p w14:paraId="12A88AEA"/>
    <w:p w14:paraId="07D70B8B">
      <w:pPr>
        <w:rPr>
          <w:rFonts w:hint="default"/>
          <w:lang w:val="en-US" w:eastAsia="zh-CN"/>
        </w:rPr>
      </w:pPr>
    </w:p>
    <w:p w14:paraId="5A7820CB">
      <w:pPr>
        <w:rPr>
          <w:rFonts w:hint="default"/>
          <w:lang w:val="en-US" w:eastAsia="zh-CN"/>
        </w:rPr>
      </w:pPr>
    </w:p>
    <w:p w14:paraId="13E198B9">
      <w:pPr>
        <w:pStyle w:val="4"/>
        <w:numPr>
          <w:ilvl w:val="2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DMA</w:t>
      </w:r>
      <w:bookmarkEnd w:id="37"/>
    </w:p>
    <w:p w14:paraId="25BC4B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通用DMA逻辑，可以使用项目组DMA或者DW_DMA逻辑。</w:t>
      </w:r>
    </w:p>
    <w:p w14:paraId="7D610230">
      <w:r>
        <w:drawing>
          <wp:inline distT="0" distB="0" distL="114300" distR="114300">
            <wp:extent cx="4634230" cy="4135755"/>
            <wp:effectExtent l="0" t="0" r="13970" b="9525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0E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DMA寄存器描述：</w:t>
      </w:r>
    </w:p>
    <w:p w14:paraId="23346C3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65.4pt;width:72.6pt;" o:ole="t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FoxitReader.Document" ShapeID="_x0000_i1033" DrawAspect="Icon" ObjectID="_1468075733" r:id="rId45">
            <o:LockedField>false</o:LockedField>
          </o:OLEObject>
        </w:object>
      </w:r>
    </w:p>
    <w:p w14:paraId="07AED303">
      <w:pPr>
        <w:rPr>
          <w:ins w:id="289" w:author="ROCK" w:date="2024-07-10T13:33:22Z"/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寄存器描述部分见 文档内6.2章节；</w:t>
      </w:r>
    </w:p>
    <w:p w14:paraId="50FE7168">
      <w:pPr>
        <w:rPr>
          <w:ins w:id="290" w:author="ROCK" w:date="2024-07-10T13:33:33Z"/>
          <w:rFonts w:hint="eastAsia"/>
          <w:lang w:val="en-US" w:eastAsia="zh-CN"/>
        </w:rPr>
      </w:pPr>
      <w:ins w:id="291" w:author="ROCK" w:date="2024-07-10T13:33:26Z">
        <w:r>
          <w:rPr>
            <w:rFonts w:hint="eastAsia"/>
            <w:lang w:val="en-US" w:eastAsia="zh-CN"/>
          </w:rPr>
          <w:t>DMA</w:t>
        </w:r>
      </w:ins>
      <w:ins w:id="292" w:author="ROCK" w:date="2024-07-10T13:33:31Z">
        <w:r>
          <w:rPr>
            <w:rFonts w:hint="eastAsia"/>
            <w:lang w:val="en-US" w:eastAsia="zh-CN"/>
          </w:rPr>
          <w:t>规格</w:t>
        </w:r>
      </w:ins>
      <w:ins w:id="293" w:author="ROCK" w:date="2024-07-10T13:33:32Z">
        <w:r>
          <w:rPr>
            <w:rFonts w:hint="eastAsia"/>
            <w:lang w:val="en-US" w:eastAsia="zh-CN"/>
          </w:rPr>
          <w:t>:</w:t>
        </w:r>
      </w:ins>
    </w:p>
    <w:p w14:paraId="0EE50EA2">
      <w:pPr>
        <w:rPr>
          <w:ins w:id="294" w:author="ROCK" w:date="2024-07-10T13:34:13Z"/>
        </w:rPr>
      </w:pPr>
      <w:ins w:id="295" w:author="ROCK" w:date="2024-07-10T13:34:44Z">
        <w:r>
          <w:rPr/>
          <w:drawing>
            <wp:inline distT="0" distB="0" distL="114300" distR="114300">
              <wp:extent cx="4411980" cy="2343150"/>
              <wp:effectExtent l="0" t="0" r="7620" b="3810"/>
              <wp:docPr id="9" name="图片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图片 12"/>
                      <pic:cNvPicPr>
                        <a:picLocks noChangeAspect="1"/>
                      </pic:cNvPicPr>
                    </pic:nvPicPr>
                    <pic:blipFill>
                      <a:blip r:embed="rId4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11980" cy="2343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CDAF71D">
      <w:pPr>
        <w:rPr>
          <w:ins w:id="297" w:author="ROCK" w:date="2024-07-10T13:34:57Z"/>
        </w:rPr>
      </w:pPr>
      <w:ins w:id="298" w:author="ROCK" w:date="2024-07-10T13:34:14Z">
        <w:r>
          <w:rPr/>
          <w:drawing>
            <wp:inline distT="0" distB="0" distL="114300" distR="114300">
              <wp:extent cx="4433570" cy="2152015"/>
              <wp:effectExtent l="0" t="0" r="1270" b="12065"/>
              <wp:docPr id="8" name="图片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图片 11"/>
                      <pic:cNvPicPr>
                        <a:picLocks noChangeAspect="1"/>
                      </pic:cNvPicPr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33570" cy="21520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DF26A1C">
      <w:pPr>
        <w:rPr>
          <w:ins w:id="300" w:author="ROCK" w:date="2024-07-10T13:35:20Z"/>
        </w:rPr>
      </w:pPr>
      <w:ins w:id="301" w:author="ROCK" w:date="2024-07-10T13:35:13Z">
        <w:r>
          <w:rPr/>
          <w:drawing>
            <wp:inline distT="0" distB="0" distL="114300" distR="114300">
              <wp:extent cx="4425315" cy="856615"/>
              <wp:effectExtent l="0" t="0" r="9525" b="12065"/>
              <wp:docPr id="10" name="图片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图片 13"/>
                      <pic:cNvPicPr>
                        <a:picLocks noChangeAspect="1"/>
                      </pic:cNvPicPr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25315" cy="856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25FE3C2">
      <w:pPr>
        <w:rPr>
          <w:ins w:id="303" w:author="ROCK" w:date="2024-07-10T13:36:36Z"/>
        </w:rPr>
      </w:pPr>
      <w:ins w:id="304" w:author="ROCK" w:date="2024-07-10T13:36:14Z">
        <w:r>
          <w:rPr/>
          <w:drawing>
            <wp:inline distT="0" distB="0" distL="114300" distR="114300">
              <wp:extent cx="4463415" cy="4073525"/>
              <wp:effectExtent l="0" t="0" r="1905" b="10795"/>
              <wp:docPr id="11" name="图片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图片 14"/>
                      <pic:cNvPicPr>
                        <a:picLocks noChangeAspect="1"/>
                      </pic:cNvPicPr>
                    </pic:nvPicPr>
                    <pic:blipFill>
                      <a:blip r:embed="rId5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63415" cy="4073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22D9D6E">
      <w:pPr>
        <w:rPr>
          <w:ins w:id="306" w:author="ROCK" w:date="2024-07-23T21:06:31Z"/>
        </w:rPr>
      </w:pPr>
      <w:ins w:id="307" w:author="ROCK" w:date="2024-07-10T13:36:37Z">
        <w:r>
          <w:rPr/>
          <w:drawing>
            <wp:inline distT="0" distB="0" distL="114300" distR="114300">
              <wp:extent cx="4476750" cy="4256405"/>
              <wp:effectExtent l="0" t="0" r="3810" b="10795"/>
              <wp:docPr id="12" name="图片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图片 15"/>
                      <pic:cNvPicPr>
                        <a:picLocks noChangeAspect="1"/>
                      </pic:cNvPicPr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76750" cy="42564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08C49DB">
      <w:pPr>
        <w:rPr>
          <w:ins w:id="309" w:author="ROCK" w:date="2024-07-23T21:06:31Z"/>
        </w:rPr>
      </w:pPr>
    </w:p>
    <w:p w14:paraId="1BB5769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执行Mailbox 时的Dma 的方式与 访问 config 空间类似,需要先配置本次与host 通信的func id;</w:t>
      </w:r>
    </w:p>
    <w:p w14:paraId="3C99A228">
      <w:pPr>
        <w:jc w:val="center"/>
      </w:pPr>
      <w:r>
        <w:drawing>
          <wp:inline distT="0" distB="0" distL="114300" distR="114300">
            <wp:extent cx="1744345" cy="1827530"/>
            <wp:effectExtent l="0" t="0" r="8255" b="127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4434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5399D">
      <w:pPr>
        <w:pStyle w:val="12"/>
        <w:jc w:val="center"/>
        <w:rPr>
          <w:ins w:id="310" w:author="ROCK" w:date="2024-07-23T21:10:20Z"/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 xml:space="preserve"> dma 执行步骤</w:t>
      </w:r>
    </w:p>
    <w:p w14:paraId="3A39CDE8">
      <w:pPr>
        <w:rPr>
          <w:ins w:id="311" w:author="ROCK" w:date="2024-07-23T21:06:32Z"/>
          <w:rFonts w:hint="eastAsia"/>
          <w:lang w:val="en-US" w:eastAsia="zh-CN"/>
        </w:rPr>
      </w:pPr>
    </w:p>
    <w:p w14:paraId="2DB6B841">
      <w:pPr>
        <w:rPr>
          <w:rFonts w:hint="default"/>
          <w:lang w:val="en-US" w:eastAsia="zh-CN"/>
        </w:rPr>
      </w:pPr>
    </w:p>
    <w:p w14:paraId="7B9714C3">
      <w:pPr>
        <w:pStyle w:val="4"/>
        <w:numPr>
          <w:ilvl w:val="2"/>
          <w:numId w:val="3"/>
        </w:numPr>
        <w:bidi w:val="0"/>
        <w:rPr>
          <w:rFonts w:hint="default"/>
          <w:lang w:val="en-US" w:eastAsia="zh-CN"/>
        </w:rPr>
      </w:pPr>
      <w:bookmarkStart w:id="40" w:name="_Toc18870"/>
      <w:r>
        <w:rPr>
          <w:rFonts w:hint="eastAsia"/>
          <w:lang w:val="en-US" w:eastAsia="zh-CN"/>
        </w:rPr>
        <w:t>地址划分</w:t>
      </w:r>
      <w:bookmarkEnd w:id="40"/>
    </w:p>
    <w:p w14:paraId="3BD13F2D">
      <w:pPr>
        <w:ind w:left="0" w:leftChars="0" w:firstLine="0" w:firstLineChars="0"/>
      </w:pP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3"/>
        <w:gridCol w:w="1648"/>
        <w:gridCol w:w="1812"/>
        <w:gridCol w:w="1512"/>
        <w:gridCol w:w="1512"/>
      </w:tblGrid>
      <w:tr w14:paraId="67BCD1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1073" w:type="dxa"/>
          </w:tcPr>
          <w:p w14:paraId="7710545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center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Slv num</w:t>
            </w:r>
          </w:p>
        </w:tc>
        <w:tc>
          <w:tcPr>
            <w:tcW w:w="1648" w:type="dxa"/>
          </w:tcPr>
          <w:p w14:paraId="6451071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center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Num of regions</w:t>
            </w:r>
          </w:p>
        </w:tc>
        <w:tc>
          <w:tcPr>
            <w:tcW w:w="1812" w:type="dxa"/>
          </w:tcPr>
          <w:p w14:paraId="0B19567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center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Start addr</w:t>
            </w:r>
          </w:p>
        </w:tc>
        <w:tc>
          <w:tcPr>
            <w:tcW w:w="1512" w:type="dxa"/>
          </w:tcPr>
          <w:p w14:paraId="7416CD3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center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End addr</w:t>
            </w:r>
          </w:p>
        </w:tc>
        <w:tc>
          <w:tcPr>
            <w:tcW w:w="1512" w:type="dxa"/>
          </w:tcPr>
          <w:p w14:paraId="4DB3F6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center"/>
              <w:rPr>
                <w:rFonts w:hint="default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  <w:t>Note</w:t>
            </w:r>
          </w:p>
        </w:tc>
      </w:tr>
      <w:tr w14:paraId="08903C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1073" w:type="dxa"/>
          </w:tcPr>
          <w:p w14:paraId="73768C7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1</w:t>
            </w:r>
          </w:p>
        </w:tc>
        <w:tc>
          <w:tcPr>
            <w:tcW w:w="1648" w:type="dxa"/>
          </w:tcPr>
          <w:p w14:paraId="3F88C8F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  <w:ins w:id="312" w:author="ROCK" w:date="2024-07-03T13:43:5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（）</w:t>
              </w:r>
            </w:ins>
          </w:p>
        </w:tc>
        <w:tc>
          <w:tcPr>
            <w:tcW w:w="1812" w:type="dxa"/>
          </w:tcPr>
          <w:p w14:paraId="3FC3F43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0x0</w:t>
            </w:r>
          </w:p>
        </w:tc>
        <w:tc>
          <w:tcPr>
            <w:tcW w:w="1512" w:type="dxa"/>
          </w:tcPr>
          <w:p w14:paraId="384B0F4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0x7_ffff</w:t>
            </w:r>
          </w:p>
        </w:tc>
        <w:tc>
          <w:tcPr>
            <w:tcW w:w="1512" w:type="dxa"/>
          </w:tcPr>
          <w:p w14:paraId="2677B85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512kB</w:t>
            </w:r>
          </w:p>
        </w:tc>
      </w:tr>
      <w:tr w14:paraId="073141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1073" w:type="dxa"/>
          </w:tcPr>
          <w:p w14:paraId="30A5B4A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2</w:t>
            </w:r>
          </w:p>
        </w:tc>
        <w:tc>
          <w:tcPr>
            <w:tcW w:w="1648" w:type="dxa"/>
          </w:tcPr>
          <w:p w14:paraId="387DFC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3959195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0x8_0000</w:t>
            </w:r>
          </w:p>
        </w:tc>
        <w:tc>
          <w:tcPr>
            <w:tcW w:w="1512" w:type="dxa"/>
          </w:tcPr>
          <w:p w14:paraId="6722161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0xf_ffff</w:t>
            </w:r>
          </w:p>
        </w:tc>
        <w:tc>
          <w:tcPr>
            <w:tcW w:w="1512" w:type="dxa"/>
          </w:tcPr>
          <w:p w14:paraId="4DCB1FA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512kB</w:t>
            </w:r>
          </w:p>
        </w:tc>
      </w:tr>
      <w:tr w14:paraId="73B39D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1073" w:type="dxa"/>
          </w:tcPr>
          <w:p w14:paraId="3B0AC15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3</w:t>
            </w:r>
          </w:p>
        </w:tc>
        <w:tc>
          <w:tcPr>
            <w:tcW w:w="1648" w:type="dxa"/>
          </w:tcPr>
          <w:p w14:paraId="3B39368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5D2DBF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0x10_0000</w:t>
            </w:r>
          </w:p>
        </w:tc>
        <w:tc>
          <w:tcPr>
            <w:tcW w:w="1512" w:type="dxa"/>
          </w:tcPr>
          <w:p w14:paraId="320CF57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0x17_ffff</w:t>
            </w:r>
          </w:p>
        </w:tc>
        <w:tc>
          <w:tcPr>
            <w:tcW w:w="1512" w:type="dxa"/>
          </w:tcPr>
          <w:p w14:paraId="6293659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512kB</w:t>
            </w:r>
          </w:p>
        </w:tc>
      </w:tr>
      <w:tr w14:paraId="37ABF7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1073" w:type="dxa"/>
          </w:tcPr>
          <w:p w14:paraId="3C196C5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4</w:t>
            </w:r>
          </w:p>
        </w:tc>
        <w:tc>
          <w:tcPr>
            <w:tcW w:w="1648" w:type="dxa"/>
          </w:tcPr>
          <w:p w14:paraId="341EA1F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76CE565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0x18_0000</w:t>
            </w:r>
          </w:p>
        </w:tc>
        <w:tc>
          <w:tcPr>
            <w:tcW w:w="1512" w:type="dxa"/>
          </w:tcPr>
          <w:p w14:paraId="172E2CC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0x1f_ffff</w:t>
            </w:r>
          </w:p>
        </w:tc>
        <w:tc>
          <w:tcPr>
            <w:tcW w:w="1512" w:type="dxa"/>
          </w:tcPr>
          <w:p w14:paraId="7650F47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512kB</w:t>
            </w:r>
          </w:p>
        </w:tc>
      </w:tr>
      <w:tr w14:paraId="2B5DE2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1073" w:type="dxa"/>
          </w:tcPr>
          <w:p w14:paraId="5B33173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5</w:t>
            </w:r>
          </w:p>
        </w:tc>
        <w:tc>
          <w:tcPr>
            <w:tcW w:w="1648" w:type="dxa"/>
          </w:tcPr>
          <w:p w14:paraId="7112F0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7931761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0x20_0000</w:t>
            </w:r>
          </w:p>
        </w:tc>
        <w:tc>
          <w:tcPr>
            <w:tcW w:w="1512" w:type="dxa"/>
          </w:tcPr>
          <w:p w14:paraId="486B97B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0x27_ffff</w:t>
            </w:r>
          </w:p>
        </w:tc>
        <w:tc>
          <w:tcPr>
            <w:tcW w:w="1512" w:type="dxa"/>
          </w:tcPr>
          <w:p w14:paraId="3FAB4BC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512kB</w:t>
            </w:r>
          </w:p>
        </w:tc>
      </w:tr>
      <w:tr w14:paraId="4401BC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1073" w:type="dxa"/>
          </w:tcPr>
          <w:p w14:paraId="562D5DC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6</w:t>
            </w:r>
          </w:p>
        </w:tc>
        <w:tc>
          <w:tcPr>
            <w:tcW w:w="1648" w:type="dxa"/>
          </w:tcPr>
          <w:p w14:paraId="75BEACC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5E821C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13" w:author="ROCK" w:date="2024-06-27T20:38:48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</w:t>
              </w:r>
            </w:ins>
            <w:ins w:id="314" w:author="ROCK" w:date="2024-06-27T20:48:1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4</w:t>
              </w:r>
            </w:ins>
            <w:ins w:id="315" w:author="ROCK" w:date="2024-06-27T20:38:48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000_0000</w:t>
              </w:r>
            </w:ins>
            <w:ins w:id="316" w:author="ROCK" w:date="2024-07-03T13:43:25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sz w:val="18"/>
                <w:szCs w:val="18"/>
                <w:vertAlign w:val="baseline"/>
                <w:lang w:val="en-US" w:eastAsia="zh-CN"/>
              </w:rPr>
              <w:t>0x28_0000</w:t>
            </w:r>
          </w:p>
        </w:tc>
        <w:tc>
          <w:tcPr>
            <w:tcW w:w="1512" w:type="dxa"/>
          </w:tcPr>
          <w:p w14:paraId="203285B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17" w:author="ROCK" w:date="2024-06-27T20:39:30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</w:t>
              </w:r>
            </w:ins>
            <w:ins w:id="318" w:author="ROCK" w:date="2024-06-27T20:48:24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4</w:t>
              </w:r>
            </w:ins>
            <w:ins w:id="319" w:author="ROCK" w:date="2024-06-27T20:39:30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00</w:t>
              </w:r>
            </w:ins>
            <w:ins w:id="320" w:author="ROCK" w:date="2024-06-27T20:40:13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7</w:t>
              </w:r>
            </w:ins>
            <w:ins w:id="321" w:author="ROCK" w:date="2024-06-27T20:39:30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_</w:t>
              </w:r>
            </w:ins>
            <w:ins w:id="322" w:author="ROCK" w:date="2024-06-27T20:40:09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ffff</w:t>
              </w:r>
            </w:ins>
            <w:ins w:id="323" w:author="ROCK" w:date="2024-06-27T20:39:3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sz w:val="18"/>
                <w:szCs w:val="18"/>
                <w:vertAlign w:val="baseline"/>
                <w:lang w:val="en-US" w:eastAsia="zh-CN"/>
              </w:rPr>
              <w:t>0x2f_ffff</w:t>
            </w:r>
          </w:p>
        </w:tc>
        <w:tc>
          <w:tcPr>
            <w:tcW w:w="1512" w:type="dxa"/>
          </w:tcPr>
          <w:p w14:paraId="59725BC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512kB</w:t>
            </w:r>
            <w:ins w:id="324" w:author="ROCK" w:date="2024-07-10T14:51:3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??</w:t>
              </w:r>
            </w:ins>
            <w:ins w:id="325" w:author="ROCK" w:date="2024-07-10T14:51:32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?</w:t>
              </w:r>
            </w:ins>
          </w:p>
        </w:tc>
      </w:tr>
      <w:tr w14:paraId="3E02BD8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1073" w:type="dxa"/>
          </w:tcPr>
          <w:p w14:paraId="1F8213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7</w:t>
            </w:r>
          </w:p>
        </w:tc>
        <w:tc>
          <w:tcPr>
            <w:tcW w:w="1648" w:type="dxa"/>
          </w:tcPr>
          <w:p w14:paraId="61305C0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0944402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26" w:author="ROCK" w:date="2024-06-27T20:40:37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0x200</w:t>
              </w:r>
            </w:ins>
            <w:ins w:id="327" w:author="ROCK" w:date="2024-06-27T20:48:45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28" w:author="ROCK" w:date="2024-06-27T20:40:37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_0000</w:t>
              </w:r>
            </w:ins>
            <w:ins w:id="329" w:author="ROCK" w:date="2024-07-03T13:43:28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sz w:val="18"/>
                <w:szCs w:val="18"/>
                <w:vertAlign w:val="baseline"/>
                <w:lang w:val="en-US" w:eastAsia="zh-CN"/>
              </w:rPr>
              <w:t>0x30_0000</w:t>
            </w:r>
          </w:p>
        </w:tc>
        <w:tc>
          <w:tcPr>
            <w:tcW w:w="1512" w:type="dxa"/>
          </w:tcPr>
          <w:p w14:paraId="2D452A3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30" w:author="ROCK" w:date="2024-06-27T20:41:06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0x20</w:t>
              </w:r>
            </w:ins>
            <w:ins w:id="331" w:author="ROCK" w:date="2024-06-28T11:54:20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</w:t>
              </w:r>
            </w:ins>
            <w:ins w:id="332" w:author="ROCK" w:date="2024-06-28T11:50:19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</w:t>
              </w:r>
            </w:ins>
            <w:ins w:id="333" w:author="ROCK" w:date="2024-06-27T20:41:06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_</w:t>
              </w:r>
            </w:ins>
            <w:ins w:id="334" w:author="ROCK" w:date="2024-06-27T20:41:0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ffff</w:t>
              </w:r>
            </w:ins>
            <w:ins w:id="335" w:author="ROCK" w:date="2024-07-03T13:43:3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sz w:val="18"/>
                <w:szCs w:val="18"/>
                <w:vertAlign w:val="baseline"/>
                <w:lang w:val="en-US" w:eastAsia="zh-CN"/>
              </w:rPr>
              <w:t>0x37_ffff</w:t>
            </w:r>
          </w:p>
        </w:tc>
        <w:tc>
          <w:tcPr>
            <w:tcW w:w="1512" w:type="dxa"/>
          </w:tcPr>
          <w:p w14:paraId="61DCC59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36" w:author="ROCK" w:date="2024-06-28T11:50:1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1</w:t>
              </w:r>
            </w:ins>
            <w:ins w:id="337" w:author="ROCK" w:date="2024-06-28T11:54:23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6</w:t>
              </w:r>
            </w:ins>
            <w:ins w:id="338" w:author="ROCK" w:date="2024-06-28T11:50:13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M</w:t>
              </w:r>
            </w:ins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B</w:t>
            </w:r>
          </w:p>
        </w:tc>
      </w:tr>
      <w:tr w14:paraId="1D0B42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1073" w:type="dxa"/>
          </w:tcPr>
          <w:p w14:paraId="5EE774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8</w:t>
            </w:r>
          </w:p>
        </w:tc>
        <w:tc>
          <w:tcPr>
            <w:tcW w:w="1648" w:type="dxa"/>
          </w:tcPr>
          <w:p w14:paraId="5FDCA16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61C6346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39" w:author="ROCK" w:date="2024-06-27T20:41:43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</w:t>
              </w:r>
            </w:ins>
            <w:ins w:id="340" w:author="ROCK" w:date="2024-06-28T10:16:12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4</w:t>
              </w:r>
            </w:ins>
            <w:ins w:id="341" w:author="ROCK" w:date="2024-06-27T20:41:43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42" w:author="ROCK" w:date="2024-06-27T20:41:59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43" w:author="ROCK" w:date="2024-06-27T20:49:15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8</w:t>
              </w:r>
            </w:ins>
            <w:ins w:id="344" w:author="ROCK" w:date="2024-06-27T20:41:43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_0000</w:t>
              </w:r>
            </w:ins>
            <w:ins w:id="345" w:author="ROCK" w:date="2024-06-27T20:41:4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0x38_0000</w:t>
            </w:r>
          </w:p>
        </w:tc>
        <w:tc>
          <w:tcPr>
            <w:tcW w:w="1512" w:type="dxa"/>
          </w:tcPr>
          <w:p w14:paraId="1357825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46" w:author="ROCK" w:date="2024-06-27T20:42:08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</w:t>
              </w:r>
            </w:ins>
            <w:ins w:id="347" w:author="ROCK" w:date="2024-06-28T10:16:1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4</w:t>
              </w:r>
            </w:ins>
            <w:ins w:id="348" w:author="ROCK" w:date="2024-06-27T20:42:08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49" w:author="ROCK" w:date="2024-06-27T20:49:20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50" w:author="ROCK" w:date="2024-06-27T20:49:42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</w:t>
              </w:r>
            </w:ins>
            <w:ins w:id="351" w:author="ROCK" w:date="2024-06-27T20:42:08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_</w:t>
              </w:r>
            </w:ins>
            <w:ins w:id="352" w:author="ROCK" w:date="2024-06-27T20:42:08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ffff</w:t>
              </w:r>
            </w:ins>
            <w:ins w:id="353" w:author="ROCK" w:date="2024-07-03T13:43:40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0x3f_ffff</w:t>
            </w:r>
          </w:p>
        </w:tc>
        <w:tc>
          <w:tcPr>
            <w:tcW w:w="1512" w:type="dxa"/>
          </w:tcPr>
          <w:p w14:paraId="75F4A1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512kB</w:t>
            </w:r>
          </w:p>
        </w:tc>
      </w:tr>
      <w:tr w14:paraId="080EE3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1073" w:type="dxa"/>
          </w:tcPr>
          <w:p w14:paraId="0C137B6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9</w:t>
            </w:r>
          </w:p>
        </w:tc>
        <w:tc>
          <w:tcPr>
            <w:tcW w:w="1648" w:type="dxa"/>
          </w:tcPr>
          <w:p w14:paraId="08E6267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2E0919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54" w:author="ROCK" w:date="2024-06-27T20:42:25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0x2</w:t>
              </w:r>
            </w:ins>
            <w:ins w:id="355" w:author="ROCK" w:date="2024-06-28T11:50:39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1</w:t>
              </w:r>
            </w:ins>
            <w:ins w:id="356" w:author="ROCK" w:date="2024-06-28T11:54:3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57" w:author="ROCK" w:date="2024-06-27T20:50:3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58" w:author="ROCK" w:date="2024-06-27T20:42:25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_0000</w:t>
              </w:r>
            </w:ins>
            <w:ins w:id="359" w:author="ROCK" w:date="2024-07-03T13:43:32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0x2000_0000</w:t>
            </w:r>
          </w:p>
        </w:tc>
        <w:tc>
          <w:tcPr>
            <w:tcW w:w="1512" w:type="dxa"/>
          </w:tcPr>
          <w:p w14:paraId="1839B3E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60" w:author="ROCK" w:date="2024-06-27T20:42:33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0x2</w:t>
              </w:r>
            </w:ins>
            <w:ins w:id="361" w:author="ROCK" w:date="2024-08-01T16:18:4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8</w:t>
              </w:r>
            </w:ins>
            <w:ins w:id="362" w:author="ROCK" w:date="2024-06-28T11:51:54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</w:t>
              </w:r>
            </w:ins>
            <w:ins w:id="363" w:author="ROCK" w:date="2024-06-28T11:50:4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</w:t>
              </w:r>
            </w:ins>
            <w:ins w:id="364" w:author="ROCK" w:date="2024-06-27T20:42:33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_</w:t>
              </w:r>
            </w:ins>
            <w:ins w:id="365" w:author="ROCK" w:date="2024-06-27T20:42:33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ffff</w:t>
              </w:r>
            </w:ins>
            <w:ins w:id="366" w:author="ROCK" w:date="2024-07-03T13:43:42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0x3fff_ffff</w:t>
            </w:r>
          </w:p>
        </w:tc>
        <w:tc>
          <w:tcPr>
            <w:tcW w:w="1512" w:type="dxa"/>
          </w:tcPr>
          <w:p w14:paraId="4BE34C6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67" w:author="ROCK" w:date="2024-08-01T16:18:04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128</w:t>
              </w:r>
            </w:ins>
            <w:ins w:id="368" w:author="ROCK" w:date="2024-06-27T20:51:15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M</w:t>
              </w:r>
            </w:ins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B</w:t>
            </w:r>
          </w:p>
        </w:tc>
      </w:tr>
      <w:tr w14:paraId="551A92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1073" w:type="dxa"/>
          </w:tcPr>
          <w:p w14:paraId="575D055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10</w:t>
            </w:r>
          </w:p>
        </w:tc>
        <w:tc>
          <w:tcPr>
            <w:tcW w:w="1648" w:type="dxa"/>
          </w:tcPr>
          <w:p w14:paraId="2F75F44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30F783E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69" w:author="ROCK" w:date="2024-06-27T20:44:38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</w:t>
              </w:r>
            </w:ins>
            <w:ins w:id="370" w:author="ROCK" w:date="2024-06-27T20:51:5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3</w:t>
              </w:r>
            </w:ins>
            <w:ins w:id="371" w:author="ROCK" w:date="2024-06-27T20:44:38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72" w:author="ROCK" w:date="2024-06-27T20:51:58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73" w:author="ROCK" w:date="2024-06-27T20:44:43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374" w:author="ROCK" w:date="2024-06-27T20:44:38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_0000</w:t>
              </w:r>
            </w:ins>
            <w:r>
              <w:rPr>
                <w:rFonts w:hint="eastAsia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 xml:space="preserve"> </w:t>
            </w:r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0x4000_0000</w:t>
            </w:r>
          </w:p>
        </w:tc>
        <w:tc>
          <w:tcPr>
            <w:tcW w:w="1512" w:type="dxa"/>
          </w:tcPr>
          <w:p w14:paraId="2959837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75" w:author="ROCK" w:date="2024-06-27T20:44:52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</w:t>
              </w:r>
            </w:ins>
            <w:ins w:id="376" w:author="ROCK" w:date="2024-06-27T20:52:0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3</w:t>
              </w:r>
            </w:ins>
            <w:ins w:id="377" w:author="ROCK" w:date="2024-07-10T10:49:40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3</w:t>
              </w:r>
            </w:ins>
            <w:ins w:id="378" w:author="ROCK" w:date="2024-06-27T20:52:18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</w:t>
              </w:r>
            </w:ins>
            <w:ins w:id="379" w:author="ROCK" w:date="2024-06-27T20:44:52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</w:t>
              </w:r>
            </w:ins>
            <w:ins w:id="380" w:author="ROCK" w:date="2024-06-27T20:44:52Z">
              <w:r>
                <w:rPr>
                  <w:rFonts w:hint="default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_</w:t>
              </w:r>
            </w:ins>
            <w:ins w:id="381" w:author="ROCK" w:date="2024-06-27T20:44:52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ffff</w:t>
              </w:r>
            </w:ins>
            <w:ins w:id="382" w:author="ROCK" w:date="2024-07-03T13:43:44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0x5fff_ffff</w:t>
            </w:r>
          </w:p>
        </w:tc>
        <w:tc>
          <w:tcPr>
            <w:tcW w:w="1512" w:type="dxa"/>
          </w:tcPr>
          <w:p w14:paraId="59BDCBE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83" w:author="ROCK" w:date="2024-06-27T20:45:44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6</w:t>
              </w:r>
            </w:ins>
            <w:ins w:id="384" w:author="ROCK" w:date="2024-07-10T10:47:4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4</w:t>
              </w:r>
            </w:ins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MB</w:t>
            </w:r>
          </w:p>
        </w:tc>
      </w:tr>
      <w:tr w14:paraId="60B5FE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1073" w:type="dxa"/>
          </w:tcPr>
          <w:p w14:paraId="6B72C7C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11</w:t>
            </w:r>
          </w:p>
        </w:tc>
        <w:tc>
          <w:tcPr>
            <w:tcW w:w="1648" w:type="dxa"/>
          </w:tcPr>
          <w:p w14:paraId="24DA388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089E1D1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85" w:author="ROCK" w:date="2024-06-28T10:29:30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</w:t>
              </w:r>
            </w:ins>
            <w:ins w:id="386" w:author="ROCK" w:date="2024-06-28T10:29:3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3</w:t>
              </w:r>
            </w:ins>
            <w:ins w:id="387" w:author="ROCK" w:date="2024-07-10T10:49:5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8</w:t>
              </w:r>
            </w:ins>
            <w:ins w:id="388" w:author="ROCK" w:date="2024-06-28T10:29:32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00</w:t>
              </w:r>
            </w:ins>
            <w:ins w:id="389" w:author="ROCK" w:date="2024-06-28T10:29:34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0000</w:t>
              </w:r>
            </w:ins>
            <w:ins w:id="390" w:author="ROCK" w:date="2024-06-28T10:29:3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0x6000_0000</w:t>
            </w:r>
          </w:p>
        </w:tc>
        <w:tc>
          <w:tcPr>
            <w:tcW w:w="1512" w:type="dxa"/>
          </w:tcPr>
          <w:p w14:paraId="4BD0D85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391" w:author="ROCK" w:date="2024-06-28T10:29:4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</w:t>
              </w:r>
            </w:ins>
            <w:ins w:id="392" w:author="ROCK" w:date="2024-06-28T10:29:49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3</w:t>
              </w:r>
            </w:ins>
            <w:ins w:id="393" w:author="ROCK" w:date="2024-07-10T10:50:00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8</w:t>
              </w:r>
            </w:ins>
            <w:ins w:id="394" w:author="ROCK" w:date="2024-06-28T10:29:54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ff</w:t>
              </w:r>
            </w:ins>
            <w:ins w:id="395" w:author="ROCK" w:date="2024-06-28T10:29:55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ins w:id="396" w:author="ROCK" w:date="2024-06-28T10:29:5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fff</w:t>
              </w:r>
            </w:ins>
            <w:ins w:id="397" w:author="ROCK" w:date="2024-06-28T10:29:5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</w:t>
              </w:r>
            </w:ins>
            <w:ins w:id="398" w:author="ROCK" w:date="2024-06-28T10:29:58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</w:t>
              </w:r>
            </w:ins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0x6fff_ffff</w:t>
            </w:r>
          </w:p>
        </w:tc>
        <w:tc>
          <w:tcPr>
            <w:tcW w:w="1512" w:type="dxa"/>
          </w:tcPr>
          <w:p w14:paraId="76EF689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ins w:id="399" w:author="ROCK" w:date="2024-07-16T15:42:17Z"/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400" w:author="ROCK" w:date="2024-06-28T10:30:20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1</w:t>
              </w:r>
            </w:ins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6MB</w:t>
            </w:r>
          </w:p>
          <w:p w14:paraId="1C9A11C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401" w:author="ROCK" w:date="2024-07-16T15:42:1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前8KB空间, 用于访问 pcie 空间; 其中 0x1000--0x1ffff 用于访问 pcie config 空间;</w:t>
              </w:r>
            </w:ins>
          </w:p>
        </w:tc>
      </w:tr>
      <w:tr w14:paraId="0B5C77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1073" w:type="dxa"/>
          </w:tcPr>
          <w:p w14:paraId="4C171D0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Slv 12</w:t>
            </w:r>
          </w:p>
        </w:tc>
        <w:tc>
          <w:tcPr>
            <w:tcW w:w="1648" w:type="dxa"/>
          </w:tcPr>
          <w:p w14:paraId="32261F8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1</w:t>
            </w:r>
          </w:p>
        </w:tc>
        <w:tc>
          <w:tcPr>
            <w:tcW w:w="1812" w:type="dxa"/>
          </w:tcPr>
          <w:p w14:paraId="7B86792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402" w:author="ROCK" w:date="2024-06-28T10:30:30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0x</w:t>
              </w:r>
            </w:ins>
            <w:ins w:id="403" w:author="ROCK" w:date="2024-06-28T10:30:3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3</w:t>
              </w:r>
            </w:ins>
            <w:ins w:id="404" w:author="ROCK" w:date="2024-07-10T10:50:0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9</w:t>
              </w:r>
            </w:ins>
            <w:ins w:id="405" w:author="ROCK" w:date="2024-06-28T10:30:4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00 000</w:t>
              </w:r>
            </w:ins>
            <w:ins w:id="406" w:author="ROCK" w:date="2024-06-28T10:30:48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0 </w:t>
              </w:r>
            </w:ins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0x7000_0000</w:t>
            </w:r>
          </w:p>
        </w:tc>
        <w:tc>
          <w:tcPr>
            <w:tcW w:w="1512" w:type="dxa"/>
          </w:tcPr>
          <w:p w14:paraId="71C515A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firstLine="0" w:firstLineChars="0"/>
              <w:jc w:val="right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407" w:author="ROCK" w:date="2024-06-28T10:30:5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0</w:t>
              </w:r>
            </w:ins>
            <w:ins w:id="408" w:author="ROCK" w:date="2024-06-28T10:30:52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x</w:t>
              </w:r>
            </w:ins>
            <w:ins w:id="409" w:author="ROCK" w:date="2024-06-28T10:30:53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3</w:t>
              </w:r>
            </w:ins>
            <w:ins w:id="410" w:author="ROCK" w:date="2024-07-10T10:50:10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9</w:t>
              </w:r>
            </w:ins>
            <w:ins w:id="411" w:author="ROCK" w:date="2024-06-28T10:30:55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ff</w:t>
              </w:r>
            </w:ins>
            <w:ins w:id="412" w:author="ROCK" w:date="2024-06-28T10:30:56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 ff</w:t>
              </w:r>
            </w:ins>
            <w:ins w:id="413" w:author="ROCK" w:date="2024-06-28T10:30:57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 xml:space="preserve">ff </w:t>
              </w:r>
            </w:ins>
            <w:r>
              <w:rPr>
                <w:rFonts w:hint="default" w:ascii="Segoe UI Emoji" w:hAnsi="Segoe UI Emoji" w:cs="Segoe UI Emoji"/>
                <w:strike/>
                <w:dstrike w:val="0"/>
                <w:sz w:val="18"/>
                <w:szCs w:val="18"/>
                <w:vertAlign w:val="baseline"/>
                <w:lang w:val="en-US" w:eastAsia="zh-CN"/>
              </w:rPr>
              <w:t>0x7fff_ffff</w:t>
            </w:r>
          </w:p>
        </w:tc>
        <w:tc>
          <w:tcPr>
            <w:tcW w:w="1512" w:type="dxa"/>
          </w:tcPr>
          <w:p w14:paraId="4177A32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  <w:ins w:id="414" w:author="ROCK" w:date="2024-06-28T10:31:01Z">
              <w:r>
                <w:rPr>
                  <w:rFonts w:hint="eastAsia" w:ascii="Segoe UI Emoji" w:hAnsi="Segoe UI Emoji" w:cs="Segoe UI Emoji"/>
                  <w:sz w:val="18"/>
                  <w:szCs w:val="18"/>
                  <w:vertAlign w:val="baseline"/>
                  <w:lang w:val="en-US" w:eastAsia="zh-CN"/>
                </w:rPr>
                <w:t>1</w:t>
              </w:r>
            </w:ins>
            <w:r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  <w:t>6MB</w:t>
            </w:r>
          </w:p>
          <w:p w14:paraId="7756B2C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default" w:ascii="Segoe UI Emoji" w:hAnsi="Segoe UI Emoji" w:cs="Segoe UI Emoji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 w14:paraId="20B09F02">
      <w:pPr>
        <w:ind w:left="0" w:leftChars="0" w:firstLine="0" w:firstLineChars="0"/>
        <w:rPr>
          <w:rFonts w:hint="default"/>
          <w:lang w:val="en-US" w:eastAsia="zh-CN"/>
        </w:rPr>
      </w:pPr>
    </w:p>
    <w:p w14:paraId="561366D9">
      <w:pPr>
        <w:pStyle w:val="4"/>
        <w:numPr>
          <w:ilvl w:val="2"/>
          <w:numId w:val="3"/>
        </w:numPr>
        <w:bidi w:val="0"/>
        <w:rPr>
          <w:rFonts w:hint="default"/>
          <w:lang w:val="en-US" w:eastAsia="zh-CN"/>
        </w:rPr>
      </w:pPr>
      <w:bookmarkStart w:id="41" w:name="_Toc27048"/>
      <w:r>
        <w:rPr>
          <w:rFonts w:hint="eastAsia"/>
          <w:lang w:val="en-US" w:eastAsia="zh-CN"/>
        </w:rPr>
        <w:t>Ring_buffer</w:t>
      </w:r>
      <w:bookmarkEnd w:id="41"/>
    </w:p>
    <w:p w14:paraId="1A3C7F9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共享M3的DTCM，减少M3访问DTCM的延迟。</w:t>
      </w:r>
    </w:p>
    <w:p w14:paraId="0ED29CE9">
      <w:pPr>
        <w:pStyle w:val="4"/>
        <w:numPr>
          <w:ilvl w:val="2"/>
          <w:numId w:val="3"/>
        </w:numPr>
        <w:bidi w:val="0"/>
        <w:rPr>
          <w:rFonts w:hint="default"/>
          <w:lang w:val="en-US" w:eastAsia="zh-CN"/>
        </w:rPr>
      </w:pPr>
      <w:bookmarkStart w:id="42" w:name="_Toc1629"/>
      <w:r>
        <w:rPr>
          <w:rFonts w:hint="eastAsia"/>
          <w:lang w:val="en-US" w:eastAsia="zh-CN"/>
        </w:rPr>
        <w:t>Jtag</w:t>
      </w:r>
      <w:bookmarkEnd w:id="42"/>
    </w:p>
    <w:p w14:paraId="51F9DE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Jtag逻辑</w:t>
      </w:r>
    </w:p>
    <w:p w14:paraId="71B82C02">
      <w:pPr>
        <w:pStyle w:val="4"/>
        <w:numPr>
          <w:ilvl w:val="2"/>
          <w:numId w:val="3"/>
        </w:numPr>
        <w:bidi w:val="0"/>
        <w:rPr>
          <w:rFonts w:hint="default"/>
          <w:lang w:val="en-US" w:eastAsia="zh-CN"/>
        </w:rPr>
      </w:pPr>
      <w:bookmarkStart w:id="43" w:name="_Toc525"/>
      <w:r>
        <w:rPr>
          <w:rFonts w:hint="eastAsia"/>
          <w:lang w:val="en-US" w:eastAsia="zh-CN"/>
        </w:rPr>
        <w:t>Axi4_bus</w:t>
      </w:r>
      <w:bookmarkEnd w:id="43"/>
    </w:p>
    <w:p w14:paraId="5EC359BA">
      <w:pPr>
        <w:rPr>
          <w:ins w:id="415" w:author="ROCK" w:date="2024-07-10T13:55:06Z"/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使用AXI4协议，需要</w:t>
      </w:r>
      <w:ins w:id="416" w:author="ROCK" w:date="2024-07-10T13:54:58Z">
        <w:r>
          <w:rPr>
            <w:rFonts w:hint="eastAsia"/>
            <w:lang w:val="en-US" w:eastAsia="zh-CN"/>
          </w:rPr>
          <w:t>12</w:t>
        </w:r>
      </w:ins>
      <w:r>
        <w:rPr>
          <w:rFonts w:hint="eastAsia"/>
          <w:lang w:val="en-US" w:eastAsia="zh-CN"/>
        </w:rPr>
        <w:t>个master口，</w:t>
      </w:r>
      <w:ins w:id="417" w:author="ROCK" w:date="2024-07-10T13:55:03Z">
        <w:r>
          <w:rPr>
            <w:rFonts w:hint="eastAsia"/>
            <w:lang w:val="en-US" w:eastAsia="zh-CN"/>
          </w:rPr>
          <w:t>12</w:t>
        </w:r>
      </w:ins>
      <w:r>
        <w:rPr>
          <w:rFonts w:hint="eastAsia"/>
          <w:lang w:val="en-US" w:eastAsia="zh-CN"/>
        </w:rPr>
        <w:t>个slave口</w:t>
      </w:r>
      <w:ins w:id="418" w:author="ROCK" w:date="2024-07-10T13:55:06Z">
        <w:r>
          <w:rPr>
            <w:rFonts w:hint="eastAsia"/>
            <w:lang w:val="en-US" w:eastAsia="zh-CN"/>
          </w:rPr>
          <w:t>;</w:t>
        </w:r>
      </w:ins>
    </w:p>
    <w:p w14:paraId="76F16B01">
      <w:pPr>
        <w:rPr>
          <w:ins w:id="419" w:author="ROCK" w:date="2024-07-10T13:55:33Z"/>
        </w:rPr>
      </w:pPr>
      <w:ins w:id="420" w:author="ROCK" w:date="2024-07-10T13:55:22Z">
        <w:r>
          <w:rPr/>
          <w:drawing>
            <wp:inline distT="0" distB="0" distL="114300" distR="114300">
              <wp:extent cx="4589780" cy="3681730"/>
              <wp:effectExtent l="0" t="0" r="12700" b="6350"/>
              <wp:docPr id="13" name="图片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图片 16"/>
                      <pic:cNvPicPr>
                        <a:picLocks noChangeAspect="1"/>
                      </pic:cNvPicPr>
                    </pic:nvPicPr>
                    <pic:blipFill>
                      <a:blip r:embed="rId5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89780" cy="3681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46C34A8">
      <w:pPr>
        <w:rPr>
          <w:ins w:id="422" w:author="ROCK" w:date="2024-07-10T13:56:01Z"/>
        </w:rPr>
      </w:pPr>
      <w:ins w:id="423" w:author="ROCK" w:date="2024-07-10T13:55:53Z">
        <w:r>
          <w:rPr/>
          <w:drawing>
            <wp:inline distT="0" distB="0" distL="114300" distR="114300">
              <wp:extent cx="4583430" cy="2675890"/>
              <wp:effectExtent l="0" t="0" r="3810" b="6350"/>
              <wp:docPr id="14" name="图片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图片 17"/>
                      <pic:cNvPicPr>
                        <a:picLocks noChangeAspect="1"/>
                      </pic:cNvPicPr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83430" cy="2675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ABFC6D3">
      <w:pPr>
        <w:rPr>
          <w:ins w:id="425" w:author="ROCK" w:date="2024-07-10T13:56:22Z"/>
        </w:rPr>
      </w:pPr>
      <w:ins w:id="426" w:author="ROCK" w:date="2024-07-10T13:56:14Z">
        <w:r>
          <w:rPr/>
          <w:drawing>
            <wp:inline distT="0" distB="0" distL="114300" distR="114300">
              <wp:extent cx="4568190" cy="457835"/>
              <wp:effectExtent l="0" t="0" r="3810" b="14605"/>
              <wp:docPr id="15" name="图片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图片 18"/>
                      <pic:cNvPicPr>
                        <a:picLocks noChangeAspect="1"/>
                      </pic:cNvPicPr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68190" cy="457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EE9203E">
      <w:pPr>
        <w:rPr>
          <w:ins w:id="428" w:author="ROCK" w:date="2024-07-10T13:56:39Z"/>
        </w:rPr>
      </w:pPr>
      <w:ins w:id="429" w:author="ROCK" w:date="2024-07-10T13:56:33Z">
        <w:r>
          <w:rPr/>
          <w:drawing>
            <wp:inline distT="0" distB="0" distL="114300" distR="114300">
              <wp:extent cx="4530090" cy="1440180"/>
              <wp:effectExtent l="0" t="0" r="11430" b="7620"/>
              <wp:docPr id="16" name="图片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图片 19"/>
                      <pic:cNvPicPr>
                        <a:picLocks noChangeAspect="1"/>
                      </pic:cNvPicPr>
                    </pic:nvPicPr>
                    <pic:blipFill>
                      <a:blip r:embed="rId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30090" cy="144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29F56F56">
      <w:pPr>
        <w:rPr>
          <w:ins w:id="431" w:author="ROCK" w:date="2024-07-10T13:58:28Z"/>
        </w:rPr>
      </w:pPr>
      <w:ins w:id="432" w:author="ROCK" w:date="2024-07-10T13:57:10Z">
        <w:r>
          <w:rPr/>
          <w:drawing>
            <wp:inline distT="0" distB="0" distL="114300" distR="114300">
              <wp:extent cx="4495800" cy="3778885"/>
              <wp:effectExtent l="0" t="0" r="0" b="635"/>
              <wp:docPr id="17" name="图片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图片 20"/>
                      <pic:cNvPicPr>
                        <a:picLocks noChangeAspect="1"/>
                      </pic:cNvPicPr>
                    </pic:nvPicPr>
                    <pic:blipFill>
                      <a:blip r:embed="rId5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95800" cy="3778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13AC239">
      <w:pPr>
        <w:rPr>
          <w:ins w:id="434" w:author="ROCK" w:date="2024-07-10T13:58:37Z"/>
        </w:rPr>
      </w:pPr>
      <w:ins w:id="435" w:author="ROCK" w:date="2024-07-10T13:58:28Z">
        <w:r>
          <w:rPr/>
          <w:drawing>
            <wp:inline distT="0" distB="0" distL="114300" distR="114300">
              <wp:extent cx="4540250" cy="3262630"/>
              <wp:effectExtent l="0" t="0" r="1270" b="13970"/>
              <wp:docPr id="18" name="图片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图片 21"/>
                      <pic:cNvPicPr>
                        <a:picLocks noChangeAspect="1"/>
                      </pic:cNvPicPr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40250" cy="32626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670F5E0">
      <w:pPr>
        <w:rPr>
          <w:ins w:id="437" w:author="ROCK" w:date="2024-07-10T13:59:04Z"/>
        </w:rPr>
      </w:pPr>
      <w:ins w:id="438" w:author="ROCK" w:date="2024-07-10T13:58:57Z">
        <w:r>
          <w:rPr/>
          <w:drawing>
            <wp:inline distT="0" distB="0" distL="114300" distR="114300">
              <wp:extent cx="4514215" cy="2710180"/>
              <wp:effectExtent l="0" t="0" r="12065" b="2540"/>
              <wp:docPr id="19" name="图片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图片 22"/>
                      <pic:cNvPicPr>
                        <a:picLocks noChangeAspect="1"/>
                      </pic:cNvPicPr>
                    </pic:nvPicPr>
                    <pic:blipFill>
                      <a:blip r:embed="rId5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14215" cy="271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A5DC38E">
      <w:pPr>
        <w:rPr>
          <w:ins w:id="440" w:author="ROCK" w:date="2024-07-10T13:59:23Z"/>
        </w:rPr>
      </w:pPr>
      <w:ins w:id="441" w:author="ROCK" w:date="2024-07-10T13:59:15Z">
        <w:r>
          <w:rPr/>
          <w:drawing>
            <wp:inline distT="0" distB="0" distL="114300" distR="114300">
              <wp:extent cx="4884420" cy="857250"/>
              <wp:effectExtent l="0" t="0" r="7620" b="11430"/>
              <wp:docPr id="20" name="图片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图片 23"/>
                      <pic:cNvPicPr>
                        <a:picLocks noChangeAspect="1"/>
                      </pic:cNvPicPr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84420" cy="857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FAB1F04">
      <w:pPr>
        <w:rPr>
          <w:ins w:id="443" w:author="ROCK" w:date="2024-07-10T13:59:49Z"/>
        </w:rPr>
      </w:pPr>
      <w:ins w:id="444" w:author="ROCK" w:date="2024-07-22T15:20:52Z">
        <w:r>
          <w:rPr/>
          <w:drawing>
            <wp:inline distT="0" distB="0" distL="114300" distR="114300">
              <wp:extent cx="4892675" cy="3281045"/>
              <wp:effectExtent l="0" t="0" r="3175" b="14605"/>
              <wp:docPr id="7" name="图片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图片 10"/>
                      <pic:cNvPicPr>
                        <a:picLocks noChangeAspect="1"/>
                      </pic:cNvPicPr>
                    </pic:nvPicPr>
                    <pic:blipFill>
                      <a:blip r:embed="rId6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92675" cy="32810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63DC1FED">
      <w:pPr>
        <w:rPr>
          <w:ins w:id="446" w:author="ROCK" w:date="2024-07-10T14:00:12Z"/>
        </w:rPr>
      </w:pPr>
      <w:ins w:id="447" w:author="ROCK" w:date="2024-07-10T14:00:06Z">
        <w:r>
          <w:rPr/>
          <w:drawing>
            <wp:inline distT="0" distB="0" distL="114300" distR="114300">
              <wp:extent cx="4888230" cy="3441065"/>
              <wp:effectExtent l="0" t="0" r="3810" b="3175"/>
              <wp:docPr id="22" name="图片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图片 25"/>
                      <pic:cNvPicPr>
                        <a:picLocks noChangeAspect="1"/>
                      </pic:cNvPicPr>
                    </pic:nvPicPr>
                    <pic:blipFill>
                      <a:blip r:embed="rId6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88230" cy="3441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48E61D4F">
      <w:pPr>
        <w:rPr>
          <w:ins w:id="449" w:author="ROCK" w:date="2024-07-10T13:57:23Z"/>
        </w:rPr>
      </w:pPr>
      <w:ins w:id="450" w:author="ROCK" w:date="2024-07-10T14:00:28Z">
        <w:r>
          <w:rPr/>
          <w:drawing>
            <wp:inline distT="0" distB="0" distL="114300" distR="114300">
              <wp:extent cx="4664710" cy="3166110"/>
              <wp:effectExtent l="0" t="0" r="13970" b="3810"/>
              <wp:docPr id="23" name="图片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图片 26"/>
                      <pic:cNvPicPr>
                        <a:picLocks noChangeAspect="1"/>
                      </pic:cNvPicPr>
                    </pic:nvPicPr>
                    <pic:blipFill>
                      <a:blip r:embed="rId6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64710" cy="31661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5DFB1E31">
      <w:pPr>
        <w:rPr>
          <w:ins w:id="452" w:author="ROCK" w:date="2024-07-10T14:00:50Z"/>
        </w:rPr>
      </w:pPr>
      <w:ins w:id="453" w:author="ROCK" w:date="2024-07-10T14:00:44Z">
        <w:r>
          <w:rPr/>
          <w:drawing>
            <wp:inline distT="0" distB="0" distL="114300" distR="114300">
              <wp:extent cx="4641215" cy="4312920"/>
              <wp:effectExtent l="0" t="0" r="6985" b="0"/>
              <wp:docPr id="24" name="图片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图片 27"/>
                      <pic:cNvPicPr>
                        <a:picLocks noChangeAspect="1"/>
                      </pic:cNvPicPr>
                    </pic:nvPicPr>
                    <pic:blipFill>
                      <a:blip r:embed="rId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41215" cy="43129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99EA78E">
      <w:pPr>
        <w:rPr>
          <w:rFonts w:hint="default"/>
          <w:lang w:val="en-US" w:eastAsia="zh-CN"/>
        </w:rPr>
      </w:pPr>
      <w:ins w:id="455" w:author="ROCK" w:date="2024-07-10T14:01:20Z">
        <w:r>
          <w:rPr/>
          <w:drawing>
            <wp:inline distT="0" distB="0" distL="114300" distR="114300">
              <wp:extent cx="4580890" cy="1042670"/>
              <wp:effectExtent l="0" t="0" r="6350" b="8890"/>
              <wp:docPr id="25" name="图片 2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图片 28"/>
                      <pic:cNvPicPr>
                        <a:picLocks noChangeAspect="1"/>
                      </pic:cNvPicPr>
                    </pic:nvPicPr>
                    <pic:blipFill>
                      <a:blip r:embed="rId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80890" cy="1042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7C283FCF">
      <w:pPr>
        <w:rPr>
          <w:rFonts w:hint="default"/>
          <w:lang w:val="en-US" w:eastAsia="zh-CN"/>
        </w:rPr>
      </w:pPr>
    </w:p>
    <w:p w14:paraId="7DA0ACA2">
      <w:pPr>
        <w:pStyle w:val="3"/>
        <w:numPr>
          <w:ilvl w:val="1"/>
          <w:numId w:val="3"/>
        </w:numPr>
        <w:bidi w:val="0"/>
        <w:ind w:left="567" w:leftChars="0" w:hanging="567" w:firstLineChars="0"/>
      </w:pPr>
      <w:bookmarkStart w:id="44" w:name="_Toc833"/>
      <w:r>
        <w:rPr>
          <w:rFonts w:hint="eastAsia"/>
          <w:lang w:val="en-US" w:eastAsia="zh-CN"/>
        </w:rPr>
        <w:t>模块接口时序</w:t>
      </w:r>
      <w:bookmarkEnd w:id="44"/>
    </w:p>
    <w:p w14:paraId="5374A77F">
      <w:pPr>
        <w:rPr>
          <w:rFonts w:hint="default"/>
          <w:lang w:val="en-US" w:eastAsia="zh-CN"/>
        </w:rPr>
      </w:pPr>
    </w:p>
    <w:p w14:paraId="0ACB7581">
      <w:pPr>
        <w:ind w:left="0" w:leftChars="0" w:firstLine="0" w:firstLineChars="0"/>
        <w:rPr>
          <w:rFonts w:hint="default"/>
          <w:lang w:val="en-US" w:eastAsia="zh-CN"/>
        </w:rPr>
      </w:pPr>
    </w:p>
    <w:p w14:paraId="14B50BC9">
      <w:pPr>
        <w:bidi w:val="0"/>
        <w:ind w:left="0" w:leftChars="0" w:firstLine="0" w:firstLineChars="0"/>
      </w:pPr>
    </w:p>
    <w:sectPr>
      <w:footerReference r:id="rId11" w:type="first"/>
      <w:footerReference r:id="rId10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start="1"/>
      <w:cols w:space="425" w:num="1"/>
      <w:titlePg/>
      <w:docGrid w:linePitch="360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ROCK" w:date="2024-05-20T19:21:02Z" w:initials="">
    <w:p w14:paraId="4BAA1E1B">
      <w:pPr>
        <w:pStyle w:val="14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PLDA 需要从 bar 4 开始；</w:t>
      </w:r>
    </w:p>
  </w:comment>
  <w:comment w:id="1" w:author="ROCK" w:date="2024-04-17T14:36:03Z" w:initials="">
    <w:p w14:paraId="665C3475">
      <w:pPr>
        <w:pStyle w:val="14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数据结构</w:t>
      </w:r>
    </w:p>
  </w:comment>
  <w:comment w:id="2" w:author="ROCK" w:date="2024-04-17T14:36:17Z" w:initials="">
    <w:p w14:paraId="3A6C09C3">
      <w:pPr>
        <w:pStyle w:val="14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接口需要定义</w:t>
      </w:r>
    </w:p>
  </w:comment>
  <w:comment w:id="3" w:author="ROCK" w:date="2024-04-17T15:09:15Z" w:initials="">
    <w:p w14:paraId="45D0454A">
      <w:pPr>
        <w:pStyle w:val="14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小核需要报文的话，怎么将报文送给小核；（dma模块放一个 64k ram）</w:t>
      </w:r>
    </w:p>
  </w:comment>
  <w:comment w:id="4" w:author="ROCK" w:date="2024-04-17T14:36:59Z" w:initials="">
    <w:p w14:paraId="326A39CA">
      <w:pPr>
        <w:pStyle w:val="1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需要全局定义pipe地址空间；</w:t>
      </w:r>
    </w:p>
    <w:p w14:paraId="36F56B51">
      <w:pPr>
        <w:pStyle w:val="14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异常类型编码定义</w:t>
      </w:r>
    </w:p>
  </w:comment>
  <w:comment w:id="5" w:author="ROCK" w:date="2024-04-17T15:22:00Z" w:initials="">
    <w:p w14:paraId="0C7614F1">
      <w:pPr>
        <w:pStyle w:val="14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Sq active？？？？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4BAA1E1B" w15:done="0"/>
  <w15:commentEx w15:paraId="665C3475" w15:done="0"/>
  <w15:commentEx w15:paraId="3A6C09C3" w15:done="0"/>
  <w15:commentEx w15:paraId="45D0454A" w15:done="0"/>
  <w15:commentEx w15:paraId="36F56B51" w15:done="0"/>
  <w15:commentEx w15:paraId="0C7614F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4"/>
    </w:sdtPr>
    <w:sdtContent>
      <w:sdt>
        <w:sdtPr>
          <w:id w:val="45"/>
        </w:sdtPr>
        <w:sdtContent>
          <w:p w14:paraId="3ED0B7DD">
            <w:pPr>
              <w:pStyle w:val="19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</w:rPr>
              <w:t>6</w:t>
            </w:r>
          </w:p>
        </w:sdtContent>
      </w:sdt>
    </w:sdtContent>
  </w:sdt>
  <w:p w14:paraId="697FEF7A">
    <w:pPr>
      <w:pStyle w:val="1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D5F9865">
    <w:pPr>
      <w:pStyle w:val="19"/>
      <w:jc w:val="center"/>
    </w:pP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16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=</w:instrText>
    </w:r>
    <w:r>
      <w:rPr>
        <w:b/>
        <w:bCs/>
      </w:rPr>
      <w:fldChar w:fldCharType="begin"/>
    </w:r>
    <w:r>
      <w:rPr>
        <w:b/>
        <w:bCs/>
      </w:rPr>
      <w:instrText xml:space="preserve"> NUMPAGES </w:instrText>
    </w:r>
    <w:r>
      <w:rPr>
        <w:b/>
        <w:bCs/>
      </w:rPr>
      <w:fldChar w:fldCharType="separate"/>
    </w:r>
    <w:r>
      <w:rPr>
        <w:b/>
        <w:bCs/>
      </w:rPr>
      <w:instrText xml:space="preserve">20</w:instrText>
    </w:r>
    <w:r>
      <w:rPr>
        <w:b/>
        <w:bCs/>
      </w:rPr>
      <w:fldChar w:fldCharType="end"/>
    </w:r>
    <w:r>
      <w:rPr>
        <w:b/>
        <w:bCs/>
      </w:rPr>
      <w:instrText xml:space="preserve"> -4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16</w:t>
    </w:r>
    <w:r>
      <w:rPr>
        <w:b/>
        <w:bCs/>
        <w:sz w:val="24"/>
        <w:szCs w:val="24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39B645">
    <w:pPr>
      <w:pStyle w:val="19"/>
      <w:jc w:val="center"/>
    </w:pP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PAGE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 xml:space="preserve">=</w:instrText>
    </w:r>
    <w:r>
      <w:rPr>
        <w:b/>
        <w:bCs/>
      </w:rPr>
      <w:fldChar w:fldCharType="begin"/>
    </w:r>
    <w:r>
      <w:rPr>
        <w:b/>
        <w:bCs/>
      </w:rPr>
      <w:instrText xml:space="preserve"> NUMPAGES </w:instrText>
    </w:r>
    <w:r>
      <w:rPr>
        <w:b/>
        <w:bCs/>
      </w:rPr>
      <w:fldChar w:fldCharType="separate"/>
    </w:r>
    <w:r>
      <w:rPr>
        <w:b/>
        <w:bCs/>
      </w:rPr>
      <w:instrText xml:space="preserve">5</w:instrText>
    </w:r>
    <w:r>
      <w:rPr>
        <w:b/>
        <w:bCs/>
      </w:rPr>
      <w:fldChar w:fldCharType="end"/>
    </w:r>
    <w:r>
      <w:rPr>
        <w:b/>
        <w:bCs/>
      </w:rPr>
      <w:instrText xml:space="preserve"> -4</w:instrText>
    </w:r>
    <w:r>
      <w:rPr>
        <w:b/>
        <w:bCs/>
        <w:sz w:val="24"/>
        <w:szCs w:val="24"/>
      </w:rPr>
      <w:fldChar w:fldCharType="separate"/>
    </w:r>
    <w:r>
      <w:rPr>
        <w:b/>
        <w:bCs/>
      </w:rPr>
      <w:t>1</w:t>
    </w:r>
    <w:r>
      <w:rPr>
        <w:b/>
        <w:bCs/>
        <w:sz w:val="24"/>
        <w:szCs w:val="24"/>
      </w:rPr>
      <w:fldChar w:fldCharType="end"/>
    </w:r>
  </w:p>
  <w:p w14:paraId="1B7B17AC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  <w:ind w:firstLine="480"/>
      </w:pPr>
      <w:r>
        <w:separator/>
      </w:r>
    </w:p>
  </w:footnote>
  <w:footnote w:type="continuationSeparator" w:id="1">
    <w:p>
      <w:pPr>
        <w:spacing w:before="0" w:after="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2BDF82A">
    <w:pPr>
      <w:pStyle w:val="20"/>
      <w:jc w:val="right"/>
    </w:pPr>
    <w:r>
      <w:rPr>
        <w:rFonts w:hint="eastAsia"/>
      </w:rPr>
      <w:drawing>
        <wp:inline distT="0" distB="0" distL="0" distR="0">
          <wp:extent cx="814070" cy="241300"/>
          <wp:effectExtent l="0" t="0" r="4444" b="5715"/>
          <wp:docPr id="1" name="图片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27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2308" cy="2473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2600037">
    <w:pPr>
      <w:pStyle w:val="20"/>
    </w:pPr>
    <w:r>
      <w:tab/>
    </w:r>
    <w:r>
      <w:tab/>
    </w:r>
    <w:r>
      <w:rPr>
        <w:rFonts w:hint="eastAsia"/>
      </w:rPr>
      <w:drawing>
        <wp:inline distT="0" distB="0" distL="0" distR="0">
          <wp:extent cx="814070" cy="241300"/>
          <wp:effectExtent l="0" t="0" r="4444" b="5715"/>
          <wp:docPr id="2" name="图片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30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32308" cy="24730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C77DEC"/>
    <w:multiLevelType w:val="singleLevel"/>
    <w:tmpl w:val="85C77DE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E9265A8"/>
    <w:multiLevelType w:val="singleLevel"/>
    <w:tmpl w:val="8E9265A8"/>
    <w:lvl w:ilvl="0" w:tentative="0">
      <w:start w:val="1"/>
      <w:numFmt w:val="decimal"/>
      <w:suff w:val="nothing"/>
      <w:lvlText w:val="%1，"/>
      <w:lvlJc w:val="left"/>
    </w:lvl>
  </w:abstractNum>
  <w:abstractNum w:abstractNumId="2">
    <w:nsid w:val="A9A6B510"/>
    <w:multiLevelType w:val="singleLevel"/>
    <w:tmpl w:val="A9A6B510"/>
    <w:lvl w:ilvl="0" w:tentative="0">
      <w:start w:val="1"/>
      <w:numFmt w:val="decimal"/>
      <w:suff w:val="nothing"/>
      <w:lvlText w:val="%1，"/>
      <w:lvlJc w:val="left"/>
    </w:lvl>
  </w:abstractNum>
  <w:abstractNum w:abstractNumId="3">
    <w:nsid w:val="C913486D"/>
    <w:multiLevelType w:val="singleLevel"/>
    <w:tmpl w:val="C913486D"/>
    <w:lvl w:ilvl="0" w:tentative="0">
      <w:start w:val="1"/>
      <w:numFmt w:val="decimal"/>
      <w:suff w:val="nothing"/>
      <w:lvlText w:val="%1．"/>
      <w:lvlJc w:val="left"/>
      <w:pPr>
        <w:ind w:left="0" w:firstLine="0"/>
      </w:pPr>
      <w:rPr>
        <w:rFonts w:hint="default"/>
      </w:rPr>
    </w:lvl>
  </w:abstractNum>
  <w:abstractNum w:abstractNumId="4">
    <w:nsid w:val="CCA8A010"/>
    <w:multiLevelType w:val="multilevel"/>
    <w:tmpl w:val="CCA8A010"/>
    <w:lvl w:ilvl="0" w:tentative="0">
      <w:start w:val="1"/>
      <w:numFmt w:val="decimal"/>
      <w:suff w:val="nothing"/>
      <w:lvlText w:val="%1，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02C59CE2"/>
    <w:multiLevelType w:val="singleLevel"/>
    <w:tmpl w:val="02C59CE2"/>
    <w:lvl w:ilvl="0" w:tentative="0">
      <w:start w:val="1"/>
      <w:numFmt w:val="decimal"/>
      <w:suff w:val="nothing"/>
      <w:lvlText w:val="%1，"/>
      <w:lvlJc w:val="left"/>
    </w:lvl>
  </w:abstractNum>
  <w:abstractNum w:abstractNumId="6">
    <w:nsid w:val="0CFE18B9"/>
    <w:multiLevelType w:val="singleLevel"/>
    <w:tmpl w:val="0CFE18B9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">
    <w:nsid w:val="2205FD76"/>
    <w:multiLevelType w:val="singleLevel"/>
    <w:tmpl w:val="2205FD76"/>
    <w:lvl w:ilvl="0" w:tentative="0">
      <w:start w:val="1"/>
      <w:numFmt w:val="decimal"/>
      <w:suff w:val="nothing"/>
      <w:lvlText w:val="%1．"/>
      <w:lvlJc w:val="left"/>
      <w:pPr>
        <w:ind w:left="0" w:firstLine="0"/>
      </w:pPr>
      <w:rPr>
        <w:rFonts w:hint="default"/>
      </w:rPr>
    </w:lvl>
  </w:abstractNum>
  <w:abstractNum w:abstractNumId="8">
    <w:nsid w:val="338BFD44"/>
    <w:multiLevelType w:val="multilevel"/>
    <w:tmpl w:val="338BFD4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9">
    <w:nsid w:val="373B8144"/>
    <w:multiLevelType w:val="multilevel"/>
    <w:tmpl w:val="373B814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0">
    <w:nsid w:val="3A4983C0"/>
    <w:multiLevelType w:val="singleLevel"/>
    <w:tmpl w:val="3A4983C0"/>
    <w:lvl w:ilvl="0" w:tentative="0">
      <w:start w:val="1"/>
      <w:numFmt w:val="decimal"/>
      <w:suff w:val="nothing"/>
      <w:lvlText w:val="%1，"/>
      <w:lvlJc w:val="left"/>
    </w:lvl>
  </w:abstractNum>
  <w:abstractNum w:abstractNumId="11">
    <w:nsid w:val="49044F45"/>
    <w:multiLevelType w:val="multilevel"/>
    <w:tmpl w:val="49044F4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2">
    <w:nsid w:val="553E9777"/>
    <w:multiLevelType w:val="singleLevel"/>
    <w:tmpl w:val="553E9777"/>
    <w:lvl w:ilvl="0" w:tentative="0">
      <w:start w:val="1"/>
      <w:numFmt w:val="decimal"/>
      <w:suff w:val="nothing"/>
      <w:lvlText w:val="%1，"/>
      <w:lvlJc w:val="left"/>
    </w:lvl>
  </w:abstractNum>
  <w:abstractNum w:abstractNumId="13">
    <w:nsid w:val="67E47A08"/>
    <w:multiLevelType w:val="singleLevel"/>
    <w:tmpl w:val="67E47A08"/>
    <w:lvl w:ilvl="0" w:tentative="0">
      <w:start w:val="1"/>
      <w:numFmt w:val="decimal"/>
      <w:suff w:val="nothing"/>
      <w:lvlText w:val="%1，"/>
      <w:lvlJc w:val="left"/>
    </w:lvl>
  </w:abstractNum>
  <w:abstractNum w:abstractNumId="14">
    <w:nsid w:val="77B0746C"/>
    <w:multiLevelType w:val="multilevel"/>
    <w:tmpl w:val="77B0746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5">
    <w:nsid w:val="7AEB564C"/>
    <w:multiLevelType w:val="multilevel"/>
    <w:tmpl w:val="7AEB564C"/>
    <w:lvl w:ilvl="0" w:tentative="0">
      <w:start w:val="1"/>
      <w:numFmt w:val="decimal"/>
      <w:pStyle w:val="3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11"/>
  </w:num>
  <w:num w:numId="4">
    <w:abstractNumId w:val="14"/>
  </w:num>
  <w:num w:numId="5">
    <w:abstractNumId w:val="2"/>
  </w:num>
  <w:num w:numId="6">
    <w:abstractNumId w:val="10"/>
  </w:num>
  <w:num w:numId="7">
    <w:abstractNumId w:val="12"/>
  </w:num>
  <w:num w:numId="8">
    <w:abstractNumId w:val="8"/>
  </w:num>
  <w:num w:numId="9">
    <w:abstractNumId w:val="7"/>
  </w:num>
  <w:num w:numId="10">
    <w:abstractNumId w:val="3"/>
  </w:num>
  <w:num w:numId="11">
    <w:abstractNumId w:val="9"/>
  </w:num>
  <w:num w:numId="12">
    <w:abstractNumId w:val="0"/>
  </w:num>
  <w:num w:numId="13">
    <w:abstractNumId w:val="6"/>
  </w:num>
  <w:num w:numId="14">
    <w:abstractNumId w:val="4"/>
  </w:num>
  <w:num w:numId="15">
    <w:abstractNumId w:val="5"/>
  </w:num>
  <w:num w:numId="16">
    <w:abstractNumId w:val="1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ROCK">
    <w15:presenceInfo w15:providerId="WPS Office" w15:userId="32911693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30"/>
  <w:doNotDisplayPageBoundaries w:val="1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A0YWJiMGVhN2NiMGViZTUwMjY1NzUzNWNkYzAyYWUifQ=="/>
  </w:docVars>
  <w:rsids>
    <w:rsidRoot w:val="00000000"/>
    <w:rsid w:val="003D6468"/>
    <w:rsid w:val="003D6656"/>
    <w:rsid w:val="0053508B"/>
    <w:rsid w:val="00690596"/>
    <w:rsid w:val="00D232B4"/>
    <w:rsid w:val="01287D4B"/>
    <w:rsid w:val="014669E0"/>
    <w:rsid w:val="01EB7BB3"/>
    <w:rsid w:val="021D5350"/>
    <w:rsid w:val="029C584C"/>
    <w:rsid w:val="03046E4B"/>
    <w:rsid w:val="03374FE6"/>
    <w:rsid w:val="033F5C6F"/>
    <w:rsid w:val="03EE5CFB"/>
    <w:rsid w:val="04732C3A"/>
    <w:rsid w:val="04E470A0"/>
    <w:rsid w:val="04F77C4E"/>
    <w:rsid w:val="05156B33"/>
    <w:rsid w:val="056D746E"/>
    <w:rsid w:val="057F002C"/>
    <w:rsid w:val="059E7C9C"/>
    <w:rsid w:val="05F60EE6"/>
    <w:rsid w:val="061F215F"/>
    <w:rsid w:val="0622069D"/>
    <w:rsid w:val="06333061"/>
    <w:rsid w:val="0658777D"/>
    <w:rsid w:val="07056859"/>
    <w:rsid w:val="072724C1"/>
    <w:rsid w:val="074A375C"/>
    <w:rsid w:val="07687C6F"/>
    <w:rsid w:val="07B23EF7"/>
    <w:rsid w:val="096E7880"/>
    <w:rsid w:val="097B41AC"/>
    <w:rsid w:val="0A251D73"/>
    <w:rsid w:val="0A682522"/>
    <w:rsid w:val="0A8E01DA"/>
    <w:rsid w:val="0B2800A8"/>
    <w:rsid w:val="0B8B7AFA"/>
    <w:rsid w:val="0C023101"/>
    <w:rsid w:val="0CE95B9C"/>
    <w:rsid w:val="0CF61014"/>
    <w:rsid w:val="0D2070E4"/>
    <w:rsid w:val="0D3810AE"/>
    <w:rsid w:val="0D395D65"/>
    <w:rsid w:val="0DC115EB"/>
    <w:rsid w:val="0E0B7D94"/>
    <w:rsid w:val="0E2B445D"/>
    <w:rsid w:val="0E782F2B"/>
    <w:rsid w:val="0E9B1E28"/>
    <w:rsid w:val="0EB00CDE"/>
    <w:rsid w:val="0EBD2E3C"/>
    <w:rsid w:val="0EF582A3"/>
    <w:rsid w:val="0F0573E6"/>
    <w:rsid w:val="0F292F00"/>
    <w:rsid w:val="0FD15BD1"/>
    <w:rsid w:val="10482BD9"/>
    <w:rsid w:val="10B8317C"/>
    <w:rsid w:val="10C07E89"/>
    <w:rsid w:val="116027B8"/>
    <w:rsid w:val="11FE3E97"/>
    <w:rsid w:val="12176D07"/>
    <w:rsid w:val="1223736E"/>
    <w:rsid w:val="126A751A"/>
    <w:rsid w:val="12FF4F1F"/>
    <w:rsid w:val="130C0898"/>
    <w:rsid w:val="13361147"/>
    <w:rsid w:val="13923E20"/>
    <w:rsid w:val="13BA3DEE"/>
    <w:rsid w:val="14193DC3"/>
    <w:rsid w:val="143D1338"/>
    <w:rsid w:val="147847D5"/>
    <w:rsid w:val="149743A5"/>
    <w:rsid w:val="14B36679"/>
    <w:rsid w:val="14DC5F3A"/>
    <w:rsid w:val="152624AE"/>
    <w:rsid w:val="15432254"/>
    <w:rsid w:val="15632263"/>
    <w:rsid w:val="161517B0"/>
    <w:rsid w:val="16552777"/>
    <w:rsid w:val="167E55A7"/>
    <w:rsid w:val="16CD5BE6"/>
    <w:rsid w:val="16E623BF"/>
    <w:rsid w:val="17062CF0"/>
    <w:rsid w:val="17225136"/>
    <w:rsid w:val="17F37B15"/>
    <w:rsid w:val="18076020"/>
    <w:rsid w:val="18504C76"/>
    <w:rsid w:val="185A1380"/>
    <w:rsid w:val="18D771F0"/>
    <w:rsid w:val="18E92A1D"/>
    <w:rsid w:val="18EE3CF2"/>
    <w:rsid w:val="18F02060"/>
    <w:rsid w:val="18F92545"/>
    <w:rsid w:val="1920458C"/>
    <w:rsid w:val="1931751A"/>
    <w:rsid w:val="196A1E12"/>
    <w:rsid w:val="199003FF"/>
    <w:rsid w:val="1998697F"/>
    <w:rsid w:val="19D66239"/>
    <w:rsid w:val="19E90B42"/>
    <w:rsid w:val="1A22326C"/>
    <w:rsid w:val="1A9C0491"/>
    <w:rsid w:val="1ACB068F"/>
    <w:rsid w:val="1ADB3B51"/>
    <w:rsid w:val="1AF63787"/>
    <w:rsid w:val="1B351FAC"/>
    <w:rsid w:val="1B9969DF"/>
    <w:rsid w:val="1C264651"/>
    <w:rsid w:val="1C5A616E"/>
    <w:rsid w:val="1D704503"/>
    <w:rsid w:val="1E3F53D7"/>
    <w:rsid w:val="1EC83ECC"/>
    <w:rsid w:val="1EDF5538"/>
    <w:rsid w:val="1FC9195F"/>
    <w:rsid w:val="204A013D"/>
    <w:rsid w:val="211B179B"/>
    <w:rsid w:val="214271D1"/>
    <w:rsid w:val="21C359AD"/>
    <w:rsid w:val="22454B74"/>
    <w:rsid w:val="225047E7"/>
    <w:rsid w:val="22C169BF"/>
    <w:rsid w:val="22E9116F"/>
    <w:rsid w:val="23B4367B"/>
    <w:rsid w:val="23D968C8"/>
    <w:rsid w:val="24065C9F"/>
    <w:rsid w:val="24230FA1"/>
    <w:rsid w:val="24A44692"/>
    <w:rsid w:val="24B74FF1"/>
    <w:rsid w:val="25B94C37"/>
    <w:rsid w:val="25BF7042"/>
    <w:rsid w:val="26204301"/>
    <w:rsid w:val="264659B5"/>
    <w:rsid w:val="26BC235D"/>
    <w:rsid w:val="26BE6B5E"/>
    <w:rsid w:val="26C31A37"/>
    <w:rsid w:val="271F6336"/>
    <w:rsid w:val="278E2729"/>
    <w:rsid w:val="280D4BA0"/>
    <w:rsid w:val="284B62CE"/>
    <w:rsid w:val="285253E7"/>
    <w:rsid w:val="28B9265E"/>
    <w:rsid w:val="28E1172B"/>
    <w:rsid w:val="293466D4"/>
    <w:rsid w:val="29565AE5"/>
    <w:rsid w:val="29596B2A"/>
    <w:rsid w:val="299630FE"/>
    <w:rsid w:val="29A43AEC"/>
    <w:rsid w:val="29F80D74"/>
    <w:rsid w:val="2B193698"/>
    <w:rsid w:val="2BBF1BD7"/>
    <w:rsid w:val="2C1C3874"/>
    <w:rsid w:val="2C2B7429"/>
    <w:rsid w:val="2CE44372"/>
    <w:rsid w:val="2D477FCB"/>
    <w:rsid w:val="2D7A0AC7"/>
    <w:rsid w:val="2DDA12DD"/>
    <w:rsid w:val="2F3C3638"/>
    <w:rsid w:val="2FF32C03"/>
    <w:rsid w:val="302B7113"/>
    <w:rsid w:val="30705B08"/>
    <w:rsid w:val="30CF3C85"/>
    <w:rsid w:val="30E06420"/>
    <w:rsid w:val="30FD4AA0"/>
    <w:rsid w:val="310426F5"/>
    <w:rsid w:val="314845EF"/>
    <w:rsid w:val="31712D35"/>
    <w:rsid w:val="31832ACA"/>
    <w:rsid w:val="31B86380"/>
    <w:rsid w:val="31DE2F46"/>
    <w:rsid w:val="3238763A"/>
    <w:rsid w:val="327D4BC1"/>
    <w:rsid w:val="32C65EB4"/>
    <w:rsid w:val="32CF0B23"/>
    <w:rsid w:val="32D677E9"/>
    <w:rsid w:val="339A7859"/>
    <w:rsid w:val="344E5FF7"/>
    <w:rsid w:val="348A460F"/>
    <w:rsid w:val="3557460E"/>
    <w:rsid w:val="367C5484"/>
    <w:rsid w:val="36DE7CD7"/>
    <w:rsid w:val="3757338C"/>
    <w:rsid w:val="37BE2D67"/>
    <w:rsid w:val="37CD3840"/>
    <w:rsid w:val="384B4974"/>
    <w:rsid w:val="38506C69"/>
    <w:rsid w:val="38507A76"/>
    <w:rsid w:val="38514471"/>
    <w:rsid w:val="38AA5930"/>
    <w:rsid w:val="392005A8"/>
    <w:rsid w:val="397321C6"/>
    <w:rsid w:val="3A1D5E7F"/>
    <w:rsid w:val="3A1E149D"/>
    <w:rsid w:val="3A1F759A"/>
    <w:rsid w:val="3A4708A9"/>
    <w:rsid w:val="3AB92E8B"/>
    <w:rsid w:val="3AC0129F"/>
    <w:rsid w:val="3B3A743F"/>
    <w:rsid w:val="3C0B2B89"/>
    <w:rsid w:val="3C3F0A85"/>
    <w:rsid w:val="3CDD2778"/>
    <w:rsid w:val="3D7B5CF9"/>
    <w:rsid w:val="3D840E45"/>
    <w:rsid w:val="3E2B5FF4"/>
    <w:rsid w:val="3E846C23"/>
    <w:rsid w:val="3EE204A2"/>
    <w:rsid w:val="3F2718E1"/>
    <w:rsid w:val="3FB83028"/>
    <w:rsid w:val="3FEB7603"/>
    <w:rsid w:val="40093884"/>
    <w:rsid w:val="40725EEF"/>
    <w:rsid w:val="40C477AB"/>
    <w:rsid w:val="41DB1250"/>
    <w:rsid w:val="41E863E9"/>
    <w:rsid w:val="41ED58A6"/>
    <w:rsid w:val="4206628E"/>
    <w:rsid w:val="43457008"/>
    <w:rsid w:val="43A800BB"/>
    <w:rsid w:val="43DF319D"/>
    <w:rsid w:val="440B045D"/>
    <w:rsid w:val="44C977D6"/>
    <w:rsid w:val="44E704BF"/>
    <w:rsid w:val="452C2AB0"/>
    <w:rsid w:val="45D56416"/>
    <w:rsid w:val="46035D8A"/>
    <w:rsid w:val="46396806"/>
    <w:rsid w:val="463A4800"/>
    <w:rsid w:val="465C029D"/>
    <w:rsid w:val="46DC64CF"/>
    <w:rsid w:val="46FB5C40"/>
    <w:rsid w:val="47944C82"/>
    <w:rsid w:val="47AA4AAB"/>
    <w:rsid w:val="47AF2F63"/>
    <w:rsid w:val="47F70466"/>
    <w:rsid w:val="48187231"/>
    <w:rsid w:val="48C540C0"/>
    <w:rsid w:val="48CE7418"/>
    <w:rsid w:val="49FB5183"/>
    <w:rsid w:val="4ACB34FB"/>
    <w:rsid w:val="4B7B6FAD"/>
    <w:rsid w:val="4BEA5C10"/>
    <w:rsid w:val="4D274F94"/>
    <w:rsid w:val="4D2C67F8"/>
    <w:rsid w:val="4D554489"/>
    <w:rsid w:val="4DA42E3E"/>
    <w:rsid w:val="4DBA475D"/>
    <w:rsid w:val="4DEB3B3A"/>
    <w:rsid w:val="4EC76541"/>
    <w:rsid w:val="4F35067F"/>
    <w:rsid w:val="4F583EE0"/>
    <w:rsid w:val="4F683249"/>
    <w:rsid w:val="4FA309BE"/>
    <w:rsid w:val="502D2BC4"/>
    <w:rsid w:val="50926B99"/>
    <w:rsid w:val="513264E9"/>
    <w:rsid w:val="5134005C"/>
    <w:rsid w:val="515217E0"/>
    <w:rsid w:val="518B748F"/>
    <w:rsid w:val="5234518C"/>
    <w:rsid w:val="52831B2E"/>
    <w:rsid w:val="529238D0"/>
    <w:rsid w:val="536E36B5"/>
    <w:rsid w:val="536F35A6"/>
    <w:rsid w:val="53733096"/>
    <w:rsid w:val="53974A95"/>
    <w:rsid w:val="53EA47E7"/>
    <w:rsid w:val="540D56D8"/>
    <w:rsid w:val="5444671D"/>
    <w:rsid w:val="54D1276A"/>
    <w:rsid w:val="54F20DCE"/>
    <w:rsid w:val="5566637B"/>
    <w:rsid w:val="55767DCD"/>
    <w:rsid w:val="557E64C4"/>
    <w:rsid w:val="55940E7B"/>
    <w:rsid w:val="57AF6667"/>
    <w:rsid w:val="5801503A"/>
    <w:rsid w:val="58810F3B"/>
    <w:rsid w:val="589C3CB7"/>
    <w:rsid w:val="59094F31"/>
    <w:rsid w:val="597F0C74"/>
    <w:rsid w:val="59A41E23"/>
    <w:rsid w:val="59B63CDD"/>
    <w:rsid w:val="59DA08A1"/>
    <w:rsid w:val="5A433F57"/>
    <w:rsid w:val="5A591195"/>
    <w:rsid w:val="5A736BC0"/>
    <w:rsid w:val="5A995B8E"/>
    <w:rsid w:val="5BD32B81"/>
    <w:rsid w:val="5BF4227B"/>
    <w:rsid w:val="5C2D68AB"/>
    <w:rsid w:val="5C835F64"/>
    <w:rsid w:val="5CD947B2"/>
    <w:rsid w:val="5DD07EB0"/>
    <w:rsid w:val="5E1E0FC7"/>
    <w:rsid w:val="5E5D4F9F"/>
    <w:rsid w:val="5E600B7D"/>
    <w:rsid w:val="5E9A394B"/>
    <w:rsid w:val="5F465B03"/>
    <w:rsid w:val="5F740C12"/>
    <w:rsid w:val="60541F86"/>
    <w:rsid w:val="60860CFF"/>
    <w:rsid w:val="60983C2F"/>
    <w:rsid w:val="609D6F78"/>
    <w:rsid w:val="60CD7169"/>
    <w:rsid w:val="6166248C"/>
    <w:rsid w:val="61774B9A"/>
    <w:rsid w:val="618017C9"/>
    <w:rsid w:val="61AC12F0"/>
    <w:rsid w:val="61B70D2B"/>
    <w:rsid w:val="61DB560A"/>
    <w:rsid w:val="61E31298"/>
    <w:rsid w:val="61F96EA6"/>
    <w:rsid w:val="6233322F"/>
    <w:rsid w:val="627B1F67"/>
    <w:rsid w:val="62BB059B"/>
    <w:rsid w:val="62DD724C"/>
    <w:rsid w:val="631D5044"/>
    <w:rsid w:val="6379568A"/>
    <w:rsid w:val="63E36016"/>
    <w:rsid w:val="646231D8"/>
    <w:rsid w:val="655F03E9"/>
    <w:rsid w:val="65823DA8"/>
    <w:rsid w:val="66636F9A"/>
    <w:rsid w:val="66771B8F"/>
    <w:rsid w:val="675053A3"/>
    <w:rsid w:val="68342E27"/>
    <w:rsid w:val="68582325"/>
    <w:rsid w:val="685C5647"/>
    <w:rsid w:val="6865349E"/>
    <w:rsid w:val="68A31337"/>
    <w:rsid w:val="68E73DD2"/>
    <w:rsid w:val="690419F4"/>
    <w:rsid w:val="69632AF9"/>
    <w:rsid w:val="698E47CA"/>
    <w:rsid w:val="6A016D3A"/>
    <w:rsid w:val="6A0C7949"/>
    <w:rsid w:val="6B253C72"/>
    <w:rsid w:val="6BCA7826"/>
    <w:rsid w:val="6C031D05"/>
    <w:rsid w:val="6C180779"/>
    <w:rsid w:val="6C237238"/>
    <w:rsid w:val="6C28179E"/>
    <w:rsid w:val="6C4107BA"/>
    <w:rsid w:val="6C5A5992"/>
    <w:rsid w:val="6CBB735B"/>
    <w:rsid w:val="6DA579A6"/>
    <w:rsid w:val="6DB85C3A"/>
    <w:rsid w:val="6E276AFF"/>
    <w:rsid w:val="6E5E7FEC"/>
    <w:rsid w:val="6EA47BD3"/>
    <w:rsid w:val="6ED21161"/>
    <w:rsid w:val="6EDB6F56"/>
    <w:rsid w:val="6F390ABC"/>
    <w:rsid w:val="6F820E2C"/>
    <w:rsid w:val="6FD74555"/>
    <w:rsid w:val="701B5192"/>
    <w:rsid w:val="70411056"/>
    <w:rsid w:val="7071275F"/>
    <w:rsid w:val="70BA30FF"/>
    <w:rsid w:val="70E7052A"/>
    <w:rsid w:val="710D0E84"/>
    <w:rsid w:val="71214CF2"/>
    <w:rsid w:val="71390360"/>
    <w:rsid w:val="71D314A3"/>
    <w:rsid w:val="71ED1192"/>
    <w:rsid w:val="72AF68E0"/>
    <w:rsid w:val="735B6B08"/>
    <w:rsid w:val="73972979"/>
    <w:rsid w:val="74A964C0"/>
    <w:rsid w:val="74CB556B"/>
    <w:rsid w:val="7553688D"/>
    <w:rsid w:val="75986535"/>
    <w:rsid w:val="75A76272"/>
    <w:rsid w:val="75EA6E16"/>
    <w:rsid w:val="76315FA2"/>
    <w:rsid w:val="763A3F76"/>
    <w:rsid w:val="76556AC3"/>
    <w:rsid w:val="76667859"/>
    <w:rsid w:val="76E2215D"/>
    <w:rsid w:val="76EB2555"/>
    <w:rsid w:val="76EB4030"/>
    <w:rsid w:val="772760D4"/>
    <w:rsid w:val="77CA764E"/>
    <w:rsid w:val="77F53AAE"/>
    <w:rsid w:val="77FA3327"/>
    <w:rsid w:val="783A477B"/>
    <w:rsid w:val="78B35B5F"/>
    <w:rsid w:val="78B56D43"/>
    <w:rsid w:val="78CA4C57"/>
    <w:rsid w:val="78EF6527"/>
    <w:rsid w:val="79010739"/>
    <w:rsid w:val="790E62E2"/>
    <w:rsid w:val="794F2135"/>
    <w:rsid w:val="7969841C"/>
    <w:rsid w:val="79751067"/>
    <w:rsid w:val="798C2321"/>
    <w:rsid w:val="7A49604F"/>
    <w:rsid w:val="7AD24297"/>
    <w:rsid w:val="7AEB1423"/>
    <w:rsid w:val="7AFA5979"/>
    <w:rsid w:val="7B0D63B6"/>
    <w:rsid w:val="7B4A788C"/>
    <w:rsid w:val="7BC736D0"/>
    <w:rsid w:val="7BEE6EAE"/>
    <w:rsid w:val="7CD31ABB"/>
    <w:rsid w:val="7D3F67F0"/>
    <w:rsid w:val="7D5C044C"/>
    <w:rsid w:val="7D677692"/>
    <w:rsid w:val="7D7C38B4"/>
    <w:rsid w:val="7DBC4D7F"/>
    <w:rsid w:val="7DC78996"/>
    <w:rsid w:val="7E025C62"/>
    <w:rsid w:val="7E272798"/>
    <w:rsid w:val="7F740BE1"/>
    <w:rsid w:val="7F7E08B1"/>
    <w:rsid w:val="7FB7734C"/>
    <w:rsid w:val="7FC9AEE0"/>
    <w:rsid w:val="949B17C1"/>
    <w:rsid w:val="97BBBACF"/>
    <w:rsid w:val="A477ED46"/>
    <w:rsid w:val="BFFB386E"/>
    <w:rsid w:val="C8EEDC5E"/>
    <w:rsid w:val="DEFD2E3B"/>
    <w:rsid w:val="DF7FFC77"/>
    <w:rsid w:val="DFF7FC5C"/>
    <w:rsid w:val="F99F74E2"/>
    <w:rsid w:val="FBDD7424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name="toc 5"/>
    <w:lsdException w:qFormat="1" w:uiPriority="39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shd w:val="clear" w:color="auto" w:fill="FFFFFF"/>
      <w:spacing w:before="0" w:beforeAutospacing="0" w:after="50" w:afterLines="50" w:afterAutospacing="0" w:line="240" w:lineRule="auto"/>
      <w:ind w:left="0" w:right="0" w:firstLine="480" w:firstLineChars="200"/>
      <w:jc w:val="both"/>
    </w:pPr>
    <w:rPr>
      <w:rFonts w:ascii="Times New Roman" w:hAnsi="Times New Roman" w:eastAsia="宋体" w:cs="Times New Roman"/>
      <w:color w:val="auto"/>
      <w:spacing w:val="0"/>
      <w:position w:val="0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after="50" w:afterLines="50" w:line="400" w:lineRule="exact"/>
      <w:ind w:firstLine="0" w:firstLineChars="0"/>
      <w:jc w:val="both"/>
      <w:outlineLvl w:val="0"/>
    </w:pPr>
    <w:rPr>
      <w:rFonts w:eastAsia="黑体"/>
      <w:bCs/>
      <w:sz w:val="36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0"/>
        <w:numId w:val="1"/>
      </w:numPr>
      <w:spacing w:after="50" w:afterLines="50" w:line="400" w:lineRule="exact"/>
      <w:ind w:left="0" w:firstLine="0" w:firstLineChars="0"/>
      <w:jc w:val="left"/>
      <w:outlineLvl w:val="1"/>
    </w:pPr>
    <w:rPr>
      <w:rFonts w:eastAsia="黑体"/>
      <w:bCs/>
      <w:sz w:val="32"/>
      <w:szCs w:val="32"/>
    </w:rPr>
  </w:style>
  <w:style w:type="paragraph" w:styleId="4">
    <w:name w:val="heading 3"/>
    <w:basedOn w:val="1"/>
    <w:next w:val="1"/>
    <w:autoRedefine/>
    <w:unhideWhenUsed/>
    <w:qFormat/>
    <w:uiPriority w:val="9"/>
    <w:pPr>
      <w:keepNext/>
      <w:keepLines/>
      <w:spacing w:line="400" w:lineRule="exact"/>
      <w:ind w:firstLine="0" w:firstLineChars="0"/>
      <w:outlineLvl w:val="2"/>
    </w:pPr>
    <w:rPr>
      <w:rFonts w:eastAsia="黑体"/>
      <w:bCs/>
      <w:sz w:val="28"/>
      <w:szCs w:val="32"/>
    </w:rPr>
  </w:style>
  <w:style w:type="paragraph" w:styleId="5">
    <w:name w:val="heading 4"/>
    <w:basedOn w:val="1"/>
    <w:next w:val="1"/>
    <w:autoRedefine/>
    <w:unhideWhenUsed/>
    <w:qFormat/>
    <w:uiPriority w:val="9"/>
    <w:pPr>
      <w:keepNext/>
      <w:keepLines/>
      <w:spacing w:before="100" w:beforeLines="100" w:after="100" w:afterLines="100" w:line="240" w:lineRule="auto"/>
      <w:ind w:firstLine="0" w:firstLineChars="0"/>
      <w:outlineLvl w:val="3"/>
    </w:pPr>
    <w:rPr>
      <w:rFonts w:eastAsia="黑体"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00" w:after="0"/>
      <w:outlineLvl w:val="4"/>
    </w:pPr>
    <w:rPr>
      <w:rFonts w:ascii="Arial" w:hAnsi="Arial" w:eastAsia="Arial" w:cs="Arial"/>
      <w:b/>
      <w:bCs/>
      <w:color w:val="444444"/>
      <w:sz w:val="28"/>
      <w:szCs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spacing w:before="200" w:after="0"/>
      <w:outlineLvl w:val="5"/>
    </w:pPr>
    <w:rPr>
      <w:rFonts w:ascii="Arial" w:hAnsi="Arial" w:eastAsia="Arial" w:cs="Arial"/>
      <w:i/>
      <w:iCs/>
      <w:color w:val="232323"/>
      <w:sz w:val="28"/>
      <w:szCs w:val="28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spacing w:before="200" w:after="0"/>
      <w:outlineLvl w:val="6"/>
    </w:pPr>
    <w:rPr>
      <w:rFonts w:ascii="Arial" w:hAnsi="Arial" w:eastAsia="Arial" w:cs="Arial"/>
      <w:b/>
      <w:bCs/>
      <w:color w:val="606060"/>
      <w:sz w:val="24"/>
      <w:szCs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spacing w:before="200" w:after="0"/>
      <w:outlineLvl w:val="7"/>
    </w:pPr>
    <w:rPr>
      <w:rFonts w:ascii="Arial" w:hAnsi="Arial" w:eastAsia="Arial" w:cs="Arial"/>
      <w:color w:val="444444"/>
      <w:sz w:val="24"/>
      <w:szCs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spacing w:before="200" w:after="0"/>
      <w:outlineLvl w:val="8"/>
    </w:pPr>
    <w:rPr>
      <w:rFonts w:ascii="Arial" w:hAnsi="Arial" w:eastAsia="Arial" w:cs="Arial"/>
      <w:i/>
      <w:iCs/>
      <w:color w:val="444444"/>
      <w:sz w:val="23"/>
      <w:szCs w:val="23"/>
    </w:rPr>
  </w:style>
  <w:style w:type="character" w:default="1" w:styleId="33">
    <w:name w:val="Default Paragraph Font"/>
    <w:semiHidden/>
    <w:unhideWhenUsed/>
    <w:qFormat/>
    <w:uiPriority w:val="1"/>
  </w:style>
  <w:style w:type="table" w:default="1" w:styleId="31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autoRedefine/>
    <w:unhideWhenUsed/>
    <w:qFormat/>
    <w:uiPriority w:val="39"/>
    <w:pPr>
      <w:spacing w:after="57"/>
      <w:ind w:left="1701" w:right="0" w:firstLine="0"/>
    </w:pPr>
  </w:style>
  <w:style w:type="paragraph" w:styleId="12">
    <w:name w:val="caption"/>
    <w:basedOn w:val="1"/>
    <w:next w:val="1"/>
    <w:unhideWhenUsed/>
    <w:qFormat/>
    <w:uiPriority w:val="35"/>
    <w:rPr>
      <w:rFonts w:ascii="等线 Light" w:hAnsi="等线 Light" w:eastAsia="黑体" w:cs="等线 Light"/>
      <w:sz w:val="20"/>
      <w:szCs w:val="20"/>
    </w:rPr>
  </w:style>
  <w:style w:type="paragraph" w:styleId="13">
    <w:name w:val="Document Map"/>
    <w:basedOn w:val="1"/>
    <w:autoRedefine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14">
    <w:name w:val="annotation text"/>
    <w:basedOn w:val="1"/>
    <w:autoRedefine/>
    <w:unhideWhenUsed/>
    <w:qFormat/>
    <w:uiPriority w:val="99"/>
    <w:pPr>
      <w:jc w:val="left"/>
    </w:pPr>
  </w:style>
  <w:style w:type="paragraph" w:styleId="15">
    <w:name w:val="toc 5"/>
    <w:basedOn w:val="1"/>
    <w:next w:val="1"/>
    <w:autoRedefine/>
    <w:semiHidden/>
    <w:unhideWhenUsed/>
    <w:qFormat/>
    <w:uiPriority w:val="39"/>
    <w:pPr>
      <w:spacing w:line="360" w:lineRule="auto"/>
      <w:ind w:left="885"/>
    </w:pPr>
    <w:rPr>
      <w:rFonts w:eastAsia="黑体"/>
      <w:b/>
    </w:rPr>
  </w:style>
  <w:style w:type="paragraph" w:styleId="16">
    <w:name w:val="toc 3"/>
    <w:basedOn w:val="1"/>
    <w:next w:val="1"/>
    <w:autoRedefine/>
    <w:unhideWhenUsed/>
    <w:qFormat/>
    <w:uiPriority w:val="39"/>
    <w:pPr>
      <w:widowControl/>
      <w:spacing w:line="360" w:lineRule="auto"/>
      <w:ind w:left="442"/>
    </w:pPr>
    <w:rPr>
      <w:rFonts w:eastAsia="黑体" w:cs="Times New Roman"/>
      <w:b/>
    </w:rPr>
  </w:style>
  <w:style w:type="paragraph" w:styleId="17">
    <w:name w:val="toc 8"/>
    <w:basedOn w:val="1"/>
    <w:next w:val="1"/>
    <w:autoRedefine/>
    <w:unhideWhenUsed/>
    <w:qFormat/>
    <w:uiPriority w:val="39"/>
    <w:pPr>
      <w:spacing w:after="57"/>
      <w:ind w:left="1984" w:right="0" w:firstLine="0"/>
    </w:pPr>
  </w:style>
  <w:style w:type="paragraph" w:styleId="18">
    <w:name w:val="Balloon Text"/>
    <w:basedOn w:val="1"/>
    <w:autoRedefine/>
    <w:semiHidden/>
    <w:unhideWhenUsed/>
    <w:qFormat/>
    <w:uiPriority w:val="99"/>
    <w:rPr>
      <w:sz w:val="18"/>
      <w:szCs w:val="18"/>
    </w:rPr>
  </w:style>
  <w:style w:type="paragraph" w:styleId="19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20">
    <w:name w:val="header"/>
    <w:basedOn w:val="1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21">
    <w:name w:val="toc 1"/>
    <w:basedOn w:val="1"/>
    <w:next w:val="1"/>
    <w:autoRedefine/>
    <w:unhideWhenUsed/>
    <w:qFormat/>
    <w:uiPriority w:val="39"/>
    <w:pPr>
      <w:widowControl/>
      <w:tabs>
        <w:tab w:val="left" w:pos="663"/>
        <w:tab w:val="right" w:leader="dot" w:pos="8296"/>
      </w:tabs>
      <w:spacing w:line="360" w:lineRule="auto"/>
    </w:pPr>
    <w:rPr>
      <w:rFonts w:eastAsia="黑体" w:cs="Times New Roman"/>
      <w:b/>
    </w:rPr>
  </w:style>
  <w:style w:type="paragraph" w:styleId="22">
    <w:name w:val="toc 4"/>
    <w:basedOn w:val="1"/>
    <w:next w:val="1"/>
    <w:autoRedefine/>
    <w:unhideWhenUsed/>
    <w:qFormat/>
    <w:uiPriority w:val="39"/>
    <w:pPr>
      <w:spacing w:line="360" w:lineRule="auto"/>
      <w:ind w:left="663"/>
    </w:pPr>
    <w:rPr>
      <w:rFonts w:eastAsia="黑体"/>
      <w:b/>
    </w:rPr>
  </w:style>
  <w:style w:type="paragraph" w:styleId="23">
    <w:name w:val="Subtitle"/>
    <w:basedOn w:val="1"/>
    <w:next w:val="1"/>
    <w:autoRedefine/>
    <w:qFormat/>
    <w:uiPriority w:val="11"/>
    <w:pPr>
      <w:spacing w:line="240" w:lineRule="auto"/>
      <w:outlineLvl w:val="0"/>
    </w:pPr>
    <w:rPr>
      <w:i/>
      <w:color w:val="444444"/>
      <w:sz w:val="52"/>
    </w:rPr>
  </w:style>
  <w:style w:type="paragraph" w:styleId="24">
    <w:name w:val="footnote text"/>
    <w:basedOn w:val="1"/>
    <w:autoRedefine/>
    <w:semiHidden/>
    <w:unhideWhenUsed/>
    <w:qFormat/>
    <w:uiPriority w:val="99"/>
    <w:pPr>
      <w:spacing w:after="0" w:line="240" w:lineRule="auto"/>
    </w:pPr>
    <w:rPr>
      <w:sz w:val="20"/>
    </w:rPr>
  </w:style>
  <w:style w:type="paragraph" w:styleId="25">
    <w:name w:val="toc 6"/>
    <w:basedOn w:val="1"/>
    <w:next w:val="1"/>
    <w:autoRedefine/>
    <w:semiHidden/>
    <w:unhideWhenUsed/>
    <w:qFormat/>
    <w:uiPriority w:val="39"/>
    <w:pPr>
      <w:spacing w:line="360" w:lineRule="auto"/>
      <w:ind w:left="1106"/>
    </w:pPr>
    <w:rPr>
      <w:rFonts w:eastAsia="黑体"/>
      <w:b/>
    </w:rPr>
  </w:style>
  <w:style w:type="paragraph" w:styleId="26">
    <w:name w:val="toc 2"/>
    <w:basedOn w:val="1"/>
    <w:next w:val="1"/>
    <w:autoRedefine/>
    <w:unhideWhenUsed/>
    <w:qFormat/>
    <w:uiPriority w:val="39"/>
    <w:pPr>
      <w:widowControl/>
      <w:spacing w:line="360" w:lineRule="auto"/>
      <w:ind w:left="221"/>
    </w:pPr>
    <w:rPr>
      <w:rFonts w:eastAsia="黑体" w:cs="Times New Roman"/>
      <w:b/>
    </w:rPr>
  </w:style>
  <w:style w:type="paragraph" w:styleId="27">
    <w:name w:val="toc 9"/>
    <w:basedOn w:val="1"/>
    <w:next w:val="1"/>
    <w:autoRedefine/>
    <w:unhideWhenUsed/>
    <w:qFormat/>
    <w:uiPriority w:val="39"/>
    <w:pPr>
      <w:spacing w:after="57"/>
      <w:ind w:left="2268" w:right="0" w:firstLine="0"/>
    </w:pPr>
  </w:style>
  <w:style w:type="paragraph" w:styleId="28">
    <w:name w:val="Normal (Web)"/>
    <w:basedOn w:val="1"/>
    <w:autoRedefine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szCs w:val="24"/>
    </w:rPr>
  </w:style>
  <w:style w:type="paragraph" w:styleId="29">
    <w:name w:val="Title"/>
    <w:basedOn w:val="1"/>
    <w:next w:val="1"/>
    <w:autoRedefine/>
    <w:qFormat/>
    <w:uiPriority w:val="10"/>
    <w:pPr>
      <w:pBdr>
        <w:bottom w:val="single" w:color="000000" w:sz="24" w:space="0"/>
      </w:pBdr>
      <w:spacing w:before="300" w:after="80" w:line="240" w:lineRule="auto"/>
      <w:outlineLvl w:val="0"/>
    </w:pPr>
    <w:rPr>
      <w:b/>
      <w:color w:val="000000"/>
      <w:sz w:val="72"/>
    </w:rPr>
  </w:style>
  <w:style w:type="paragraph" w:styleId="30">
    <w:name w:val="annotation subject"/>
    <w:basedOn w:val="14"/>
    <w:next w:val="14"/>
    <w:autoRedefine/>
    <w:semiHidden/>
    <w:unhideWhenUsed/>
    <w:qFormat/>
    <w:uiPriority w:val="99"/>
    <w:rPr>
      <w:b/>
      <w:bCs/>
    </w:rPr>
  </w:style>
  <w:style w:type="table" w:styleId="32">
    <w:name w:val="Table Grid"/>
    <w:basedOn w:val="31"/>
    <w:autoRedefine/>
    <w:qFormat/>
    <w:uiPriority w:val="3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4">
    <w:name w:val="page number"/>
    <w:basedOn w:val="33"/>
    <w:autoRedefine/>
    <w:qFormat/>
    <w:uiPriority w:val="0"/>
  </w:style>
  <w:style w:type="character" w:styleId="35">
    <w:name w:val="Hyperlink"/>
    <w:basedOn w:val="33"/>
    <w:autoRedefine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6">
    <w:name w:val="annotation reference"/>
    <w:basedOn w:val="33"/>
    <w:autoRedefine/>
    <w:unhideWhenUsed/>
    <w:qFormat/>
    <w:uiPriority w:val="0"/>
    <w:rPr>
      <w:sz w:val="21"/>
      <w:szCs w:val="21"/>
    </w:rPr>
  </w:style>
  <w:style w:type="character" w:styleId="37">
    <w:name w:val="footnote reference"/>
    <w:basedOn w:val="33"/>
    <w:autoRedefine/>
    <w:semiHidden/>
    <w:unhideWhenUsed/>
    <w:qFormat/>
    <w:uiPriority w:val="99"/>
    <w:rPr>
      <w:vertAlign w:val="superscript"/>
    </w:rPr>
  </w:style>
  <w:style w:type="character" w:customStyle="1" w:styleId="38">
    <w:name w:val="Heading 1 Char"/>
    <w:basedOn w:val="33"/>
    <w:autoRedefine/>
    <w:qFormat/>
    <w:uiPriority w:val="9"/>
    <w:rPr>
      <w:rFonts w:ascii="Arial" w:hAnsi="Arial" w:eastAsia="Arial" w:cs="Arial"/>
      <w:b/>
      <w:bCs/>
      <w:color w:val="000000" w:themeColor="text1"/>
      <w:sz w:val="48"/>
      <w:szCs w:val="48"/>
      <w14:textFill>
        <w14:solidFill>
          <w14:schemeClr w14:val="tx1"/>
        </w14:solidFill>
      </w14:textFill>
    </w:rPr>
  </w:style>
  <w:style w:type="character" w:customStyle="1" w:styleId="39">
    <w:name w:val="Heading 2 Char"/>
    <w:basedOn w:val="33"/>
    <w:autoRedefine/>
    <w:qFormat/>
    <w:uiPriority w:val="9"/>
    <w:rPr>
      <w:rFonts w:ascii="Arial" w:hAnsi="Arial" w:eastAsia="Arial" w:cs="Arial"/>
      <w:b/>
      <w:bCs/>
      <w:color w:val="000000" w:themeColor="text1"/>
      <w:sz w:val="40"/>
      <w:szCs w:val="40"/>
      <w14:textFill>
        <w14:solidFill>
          <w14:schemeClr w14:val="tx1"/>
        </w14:solidFill>
      </w14:textFill>
    </w:rPr>
  </w:style>
  <w:style w:type="character" w:customStyle="1" w:styleId="40">
    <w:name w:val="Heading 3 Char"/>
    <w:basedOn w:val="33"/>
    <w:autoRedefine/>
    <w:qFormat/>
    <w:uiPriority w:val="9"/>
    <w:rPr>
      <w:rFonts w:ascii="Arial" w:hAnsi="Arial" w:eastAsia="Arial" w:cs="Arial"/>
      <w:b/>
      <w:bCs/>
      <w:i/>
      <w:iCs/>
      <w:color w:val="000000" w:themeColor="text1"/>
      <w:sz w:val="40"/>
      <w:szCs w:val="40"/>
      <w14:textFill>
        <w14:solidFill>
          <w14:schemeClr w14:val="tx1"/>
        </w14:solidFill>
      </w14:textFill>
    </w:rPr>
  </w:style>
  <w:style w:type="character" w:customStyle="1" w:styleId="41">
    <w:name w:val="Heading 4 Char"/>
    <w:basedOn w:val="33"/>
    <w:autoRedefine/>
    <w:qFormat/>
    <w:uiPriority w:val="9"/>
    <w:rPr>
      <w:rFonts w:ascii="Arial" w:hAnsi="Arial" w:eastAsia="Arial" w:cs="Arial"/>
      <w:color w:val="232323"/>
      <w:sz w:val="32"/>
      <w:szCs w:val="32"/>
    </w:rPr>
  </w:style>
  <w:style w:type="character" w:customStyle="1" w:styleId="42">
    <w:name w:val="Heading 5 Char"/>
    <w:basedOn w:val="33"/>
    <w:autoRedefine/>
    <w:qFormat/>
    <w:uiPriority w:val="9"/>
    <w:rPr>
      <w:rFonts w:ascii="Arial" w:hAnsi="Arial" w:eastAsia="Arial" w:cs="Arial"/>
      <w:b/>
      <w:bCs/>
      <w:color w:val="444444"/>
      <w:sz w:val="28"/>
      <w:szCs w:val="28"/>
    </w:rPr>
  </w:style>
  <w:style w:type="character" w:customStyle="1" w:styleId="43">
    <w:name w:val="Heading 6 Char"/>
    <w:basedOn w:val="33"/>
    <w:autoRedefine/>
    <w:qFormat/>
    <w:uiPriority w:val="9"/>
    <w:rPr>
      <w:rFonts w:ascii="Arial" w:hAnsi="Arial" w:eastAsia="Arial" w:cs="Arial"/>
      <w:i/>
      <w:iCs/>
      <w:color w:val="232323"/>
      <w:sz w:val="28"/>
      <w:szCs w:val="28"/>
    </w:rPr>
  </w:style>
  <w:style w:type="character" w:customStyle="1" w:styleId="44">
    <w:name w:val="Heading 7 Char"/>
    <w:basedOn w:val="33"/>
    <w:qFormat/>
    <w:uiPriority w:val="9"/>
    <w:rPr>
      <w:rFonts w:ascii="Arial" w:hAnsi="Arial" w:eastAsia="Arial" w:cs="Arial"/>
      <w:b/>
      <w:bCs/>
      <w:color w:val="606060"/>
      <w:sz w:val="28"/>
      <w:szCs w:val="28"/>
    </w:rPr>
  </w:style>
  <w:style w:type="character" w:customStyle="1" w:styleId="45">
    <w:name w:val="Heading 8 Char"/>
    <w:basedOn w:val="33"/>
    <w:qFormat/>
    <w:uiPriority w:val="9"/>
    <w:rPr>
      <w:rFonts w:ascii="Arial" w:hAnsi="Arial" w:eastAsia="Arial" w:cs="Arial"/>
      <w:color w:val="444444"/>
      <w:sz w:val="24"/>
      <w:szCs w:val="24"/>
    </w:rPr>
  </w:style>
  <w:style w:type="character" w:customStyle="1" w:styleId="46">
    <w:name w:val="Heading 9 Char"/>
    <w:basedOn w:val="33"/>
    <w:qFormat/>
    <w:uiPriority w:val="9"/>
    <w:rPr>
      <w:rFonts w:ascii="Arial" w:hAnsi="Arial" w:eastAsia="Arial" w:cs="Arial"/>
      <w:i/>
      <w:iCs/>
      <w:color w:val="444444"/>
      <w:sz w:val="23"/>
      <w:szCs w:val="23"/>
    </w:rPr>
  </w:style>
  <w:style w:type="paragraph" w:styleId="47">
    <w:name w:val="No Spacing"/>
    <w:basedOn w:val="1"/>
    <w:qFormat/>
    <w:uiPriority w:val="1"/>
    <w:pPr>
      <w:spacing w:after="0" w:line="240" w:lineRule="auto"/>
    </w:pPr>
    <w:rPr>
      <w:color w:val="000000"/>
    </w:rPr>
  </w:style>
  <w:style w:type="paragraph" w:styleId="48">
    <w:name w:val="Quote"/>
    <w:basedOn w:val="1"/>
    <w:next w:val="1"/>
    <w:qFormat/>
    <w:uiPriority w:val="29"/>
    <w:pPr>
      <w:pBdr>
        <w:left w:val="single" w:color="A6A6A6" w:sz="12" w:space="11"/>
        <w:bottom w:val="single" w:color="A6A6A6" w:sz="12" w:space="3"/>
      </w:pBdr>
      <w:ind w:left="3402"/>
    </w:pPr>
    <w:rPr>
      <w:i/>
      <w:color w:val="373737"/>
      <w:sz w:val="18"/>
    </w:rPr>
  </w:style>
  <w:style w:type="paragraph" w:styleId="49">
    <w:name w:val="Intense Quote"/>
    <w:basedOn w:val="1"/>
    <w:next w:val="1"/>
    <w:qFormat/>
    <w:uiPriority w:val="30"/>
    <w:pPr>
      <w:pBdr>
        <w:top w:val="single" w:color="808080" w:sz="4" w:space="3"/>
        <w:left w:val="single" w:color="808080" w:sz="4" w:space="11"/>
        <w:bottom w:val="single" w:color="808080" w:sz="4" w:space="3"/>
        <w:right w:val="single" w:color="808080" w:sz="4" w:space="11"/>
      </w:pBdr>
      <w:shd w:val="clear" w:color="auto" w:fill="D9D9D9"/>
      <w:ind w:left="567" w:right="567"/>
    </w:pPr>
    <w:rPr>
      <w:i/>
      <w:color w:val="606060"/>
      <w:sz w:val="19"/>
    </w:rPr>
  </w:style>
  <w:style w:type="table" w:customStyle="1" w:styleId="50">
    <w:name w:val="Lined"/>
    <w:basedOn w:val="31"/>
    <w:qFormat/>
    <w:uiPriority w:val="99"/>
    <w:pPr>
      <w:spacing w:after="0" w:line="240" w:lineRule="auto"/>
    </w:pPr>
    <w:rPr>
      <w:color w:val="404040"/>
    </w:rPr>
    <w:tblPr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F2F2F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F2F2"/>
      </w:tcPr>
    </w:tblStylePr>
  </w:style>
  <w:style w:type="table" w:customStyle="1" w:styleId="51">
    <w:name w:val="Lined - Accent 1"/>
    <w:basedOn w:val="31"/>
    <w:qFormat/>
    <w:uiPriority w:val="99"/>
    <w:pPr>
      <w:spacing w:after="0" w:line="240" w:lineRule="auto"/>
    </w:pPr>
    <w:rPr>
      <w:color w:val="404040"/>
    </w:rPr>
    <w:tblPr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C6D9F1"/>
      </w:tcPr>
    </w:tblStylePr>
  </w:style>
  <w:style w:type="table" w:customStyle="1" w:styleId="52">
    <w:name w:val="Lined - Accent 2"/>
    <w:basedOn w:val="31"/>
    <w:qFormat/>
    <w:uiPriority w:val="99"/>
    <w:pPr>
      <w:spacing w:after="0" w:line="240" w:lineRule="auto"/>
    </w:pPr>
    <w:rPr>
      <w:color w:val="404040"/>
    </w:rPr>
    <w:tblPr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DBDB"/>
      </w:tcPr>
    </w:tblStylePr>
  </w:style>
  <w:style w:type="table" w:customStyle="1" w:styleId="53">
    <w:name w:val="Lined - Accent 3"/>
    <w:basedOn w:val="31"/>
    <w:qFormat/>
    <w:uiPriority w:val="99"/>
    <w:pPr>
      <w:spacing w:after="0" w:line="240" w:lineRule="auto"/>
    </w:pPr>
    <w:rPr>
      <w:color w:val="404040"/>
    </w:rPr>
    <w:tblPr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9BB5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AF1DD"/>
      </w:tcPr>
    </w:tblStylePr>
  </w:style>
  <w:style w:type="table" w:customStyle="1" w:styleId="54">
    <w:name w:val="Lined - Accent 4"/>
    <w:basedOn w:val="31"/>
    <w:qFormat/>
    <w:uiPriority w:val="99"/>
    <w:pPr>
      <w:spacing w:after="0" w:line="240" w:lineRule="auto"/>
    </w:pPr>
    <w:rPr>
      <w:color w:val="404040"/>
    </w:rPr>
    <w:tblPr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5DFEC"/>
      </w:tcPr>
    </w:tblStylePr>
  </w:style>
  <w:style w:type="table" w:customStyle="1" w:styleId="55">
    <w:name w:val="Lined - Accent 5"/>
    <w:basedOn w:val="31"/>
    <w:qFormat/>
    <w:uiPriority w:val="99"/>
    <w:pPr>
      <w:spacing w:after="0" w:line="240" w:lineRule="auto"/>
    </w:pPr>
    <w:rPr>
      <w:color w:val="404040"/>
    </w:rPr>
    <w:tblPr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DAEEF3"/>
      </w:tcPr>
    </w:tblStylePr>
  </w:style>
  <w:style w:type="table" w:customStyle="1" w:styleId="56">
    <w:name w:val="Lined - Accent 6"/>
    <w:basedOn w:val="31"/>
    <w:qFormat/>
    <w:uiPriority w:val="99"/>
    <w:pPr>
      <w:spacing w:after="0" w:line="240" w:lineRule="auto"/>
    </w:pPr>
    <w:rPr>
      <w:color w:val="404040"/>
    </w:rPr>
    <w:tblPr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DE9D9"/>
      </w:tcPr>
    </w:tblStylePr>
  </w:style>
  <w:style w:type="table" w:customStyle="1" w:styleId="57">
    <w:name w:val="Bordered"/>
    <w:basedOn w:val="31"/>
    <w:qFormat/>
    <w:uiPriority w:val="99"/>
    <w:pPr>
      <w:spacing w:after="0" w:line="240" w:lineRule="auto"/>
    </w:pPr>
    <w:tblPr>
      <w:tblBorders>
        <w:top w:val="single" w:color="D9D9D9" w:sz="4" w:space="0"/>
        <w:left w:val="single" w:color="D9D9D9" w:sz="4" w:space="0"/>
        <w:bottom w:val="single" w:color="D9D9D9" w:sz="4" w:space="0"/>
        <w:right w:val="single" w:color="D9D9D9" w:sz="4" w:space="0"/>
        <w:insideH w:val="single" w:color="D9D9D9" w:sz="4" w:space="0"/>
        <w:insideV w:val="single" w:color="D9D9D9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cPr>
        <w:tcBorders>
          <w:bottom w:val="single" w:color="7F7F7F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F7F7F" w:sz="12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7F7F7F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F7F7F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D9D9" w:sz="4" w:space="0"/>
          <w:left w:val="single" w:color="D9D9D9" w:sz="4" w:space="0"/>
          <w:bottom w:val="single" w:color="D9D9D9" w:sz="4" w:space="0"/>
          <w:right w:val="single" w:color="D9D9D9" w:sz="4" w:space="0"/>
        </w:tcBorders>
      </w:tcPr>
    </w:tblStylePr>
  </w:style>
  <w:style w:type="table" w:customStyle="1" w:styleId="58">
    <w:name w:val="Bordered - Accent 1"/>
    <w:basedOn w:val="31"/>
    <w:qFormat/>
    <w:uiPriority w:val="99"/>
    <w:pPr>
      <w:spacing w:after="0" w:line="240" w:lineRule="auto"/>
    </w:pPr>
    <w:tblPr>
      <w:tblBorders>
        <w:top w:val="single" w:color="B8CCE4" w:sz="4" w:space="0"/>
        <w:left w:val="single" w:color="B8CCE4" w:sz="4" w:space="0"/>
        <w:bottom w:val="single" w:color="B8CCE4" w:sz="4" w:space="0"/>
        <w:right w:val="single" w:color="B8CCE4" w:sz="4" w:space="0"/>
        <w:insideH w:val="single" w:color="B8CCE4" w:sz="4" w:space="0"/>
        <w:insideV w:val="single" w:color="B8CCE4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sz="12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4F81BD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8CCE4" w:sz="4" w:space="0"/>
          <w:left w:val="single" w:color="B8CCE4" w:sz="4" w:space="0"/>
          <w:bottom w:val="single" w:color="B8CCE4" w:sz="4" w:space="0"/>
          <w:right w:val="single" w:color="B8CCE4" w:sz="4" w:space="0"/>
        </w:tcBorders>
      </w:tcPr>
    </w:tblStylePr>
  </w:style>
  <w:style w:type="table" w:customStyle="1" w:styleId="59">
    <w:name w:val="Bordered - Accent 2"/>
    <w:basedOn w:val="31"/>
    <w:qFormat/>
    <w:uiPriority w:val="99"/>
    <w:pPr>
      <w:spacing w:after="0" w:line="240" w:lineRule="auto"/>
    </w:pPr>
    <w:tblPr>
      <w:tblBorders>
        <w:top w:val="single" w:color="E5B8B7" w:sz="4" w:space="0"/>
        <w:left w:val="single" w:color="E5B8B7" w:sz="4" w:space="0"/>
        <w:bottom w:val="single" w:color="E5B8B7" w:sz="4" w:space="0"/>
        <w:right w:val="single" w:color="E5B8B7" w:sz="4" w:space="0"/>
        <w:insideH w:val="single" w:color="E5B8B7" w:sz="4" w:space="0"/>
        <w:insideV w:val="single" w:color="E5B8B7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594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594" w:sz="12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D99594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594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sz="4" w:space="0"/>
          <w:left w:val="single" w:color="E5B8B7" w:sz="4" w:space="0"/>
          <w:bottom w:val="single" w:color="E5B8B7" w:sz="4" w:space="0"/>
          <w:right w:val="single" w:color="E5B8B7" w:sz="4" w:space="0"/>
        </w:tcBorders>
      </w:tcPr>
    </w:tblStylePr>
  </w:style>
  <w:style w:type="table" w:customStyle="1" w:styleId="60">
    <w:name w:val="Bordered - Accent 3"/>
    <w:basedOn w:val="31"/>
    <w:qFormat/>
    <w:uiPriority w:val="99"/>
    <w:pPr>
      <w:spacing w:after="0" w:line="240" w:lineRule="auto"/>
    </w:pPr>
    <w:tblPr>
      <w:tblBorders>
        <w:top w:val="single" w:color="D6E3BC" w:sz="4" w:space="0"/>
        <w:left w:val="single" w:color="D6E3BC" w:sz="4" w:space="0"/>
        <w:bottom w:val="single" w:color="D6E3BC" w:sz="4" w:space="0"/>
        <w:right w:val="single" w:color="D6E3BC" w:sz="4" w:space="0"/>
        <w:insideH w:val="single" w:color="D6E3BC" w:sz="4" w:space="0"/>
        <w:insideV w:val="single" w:color="D6E3BC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cPr>
        <w:tcBorders>
          <w:bottom w:val="single" w:color="C2D69B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2D69B" w:sz="12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C2D69B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2D69B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C" w:sz="4" w:space="0"/>
          <w:left w:val="single" w:color="D6E3BC" w:sz="4" w:space="0"/>
          <w:bottom w:val="single" w:color="D6E3BC" w:sz="4" w:space="0"/>
          <w:right w:val="single" w:color="D6E3BC" w:sz="4" w:space="0"/>
        </w:tcBorders>
      </w:tcPr>
    </w:tblStylePr>
  </w:style>
  <w:style w:type="table" w:customStyle="1" w:styleId="61">
    <w:name w:val="Bordered - Accent 4"/>
    <w:basedOn w:val="31"/>
    <w:qFormat/>
    <w:uiPriority w:val="99"/>
    <w:pPr>
      <w:spacing w:after="0" w:line="240" w:lineRule="auto"/>
    </w:pPr>
    <w:tblPr>
      <w:tblBorders>
        <w:top w:val="single" w:color="CCC0D9" w:sz="4" w:space="0"/>
        <w:left w:val="single" w:color="CCC0D9" w:sz="4" w:space="0"/>
        <w:bottom w:val="single" w:color="CCC0D9" w:sz="4" w:space="0"/>
        <w:right w:val="single" w:color="CCC0D9" w:sz="4" w:space="0"/>
        <w:insideH w:val="single" w:color="CCC0D9" w:sz="4" w:space="0"/>
        <w:insideV w:val="single" w:color="CCC0D9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7" w:sz="12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B2A1C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CC0D9" w:sz="4" w:space="0"/>
          <w:left w:val="single" w:color="CCC0D9" w:sz="4" w:space="0"/>
          <w:bottom w:val="single" w:color="CCC0D9" w:sz="4" w:space="0"/>
          <w:right w:val="single" w:color="CCC0D9" w:sz="4" w:space="0"/>
        </w:tcBorders>
      </w:tcPr>
    </w:tblStylePr>
  </w:style>
  <w:style w:type="table" w:customStyle="1" w:styleId="62">
    <w:name w:val="Bordered - Accent 5"/>
    <w:basedOn w:val="31"/>
    <w:qFormat/>
    <w:uiPriority w:val="99"/>
    <w:pPr>
      <w:spacing w:after="0" w:line="240" w:lineRule="auto"/>
    </w:pPr>
    <w:tblPr>
      <w:tblBorders>
        <w:top w:val="single" w:color="B6DDE8" w:sz="4" w:space="0"/>
        <w:left w:val="single" w:color="B6DDE8" w:sz="4" w:space="0"/>
        <w:bottom w:val="single" w:color="B6DDE8" w:sz="4" w:space="0"/>
        <w:right w:val="single" w:color="B6DDE8" w:sz="4" w:space="0"/>
        <w:insideH w:val="single" w:color="B6DDE8" w:sz="4" w:space="0"/>
        <w:insideV w:val="single" w:color="B6DDE8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DDC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DDC" w:sz="12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92CDDC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DDC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8" w:sz="4" w:space="0"/>
          <w:left w:val="single" w:color="B6DDE8" w:sz="4" w:space="0"/>
          <w:bottom w:val="single" w:color="B6DDE8" w:sz="4" w:space="0"/>
          <w:right w:val="single" w:color="B6DDE8" w:sz="4" w:space="0"/>
        </w:tcBorders>
      </w:tcPr>
    </w:tblStylePr>
  </w:style>
  <w:style w:type="table" w:customStyle="1" w:styleId="63">
    <w:name w:val="Bordered - Accent 6"/>
    <w:basedOn w:val="31"/>
    <w:qFormat/>
    <w:uiPriority w:val="99"/>
    <w:pPr>
      <w:spacing w:after="0" w:line="240" w:lineRule="auto"/>
    </w:pPr>
    <w:tblPr>
      <w:tblBorders>
        <w:top w:val="single" w:color="FBD4B4" w:sz="4" w:space="0"/>
        <w:left w:val="single" w:color="FBD4B4" w:sz="4" w:space="0"/>
        <w:bottom w:val="single" w:color="FBD4B4" w:sz="4" w:space="0"/>
        <w:right w:val="single" w:color="FBD4B4" w:sz="4" w:space="0"/>
        <w:insideH w:val="single" w:color="FBD4B4" w:sz="4" w:space="0"/>
        <w:insideV w:val="single" w:color="FBD4B4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404040"/>
        <w:sz w:val="22"/>
      </w:rPr>
      <w:tcPr>
        <w:tcBorders>
          <w:bottom w:val="single" w:color="FABF8F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BF8F" w:sz="12" w:space="0"/>
        </w:tcBorders>
      </w:tcPr>
    </w:tblStylePr>
    <w:tblStylePr w:type="firstCol">
      <w:rPr>
        <w:rFonts w:ascii="Arial" w:hAnsi="Arial"/>
        <w:color w:val="404040"/>
        <w:sz w:val="22"/>
      </w:rPr>
      <w:tcPr>
        <w:tcBorders>
          <w:right w:val="single" w:color="FABF8F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BF8F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sz="4" w:space="0"/>
          <w:left w:val="single" w:color="FBD4B4" w:sz="4" w:space="0"/>
          <w:bottom w:val="single" w:color="FBD4B4" w:sz="4" w:space="0"/>
          <w:right w:val="single" w:color="FBD4B4" w:sz="4" w:space="0"/>
        </w:tcBorders>
      </w:tcPr>
    </w:tblStylePr>
  </w:style>
  <w:style w:type="table" w:customStyle="1" w:styleId="64">
    <w:name w:val="Bordered &amp; Lined"/>
    <w:basedOn w:val="31"/>
    <w:qFormat/>
    <w:uiPriority w:val="99"/>
    <w:pPr>
      <w:spacing w:after="0" w:line="240" w:lineRule="auto"/>
    </w:pPr>
    <w:rPr>
      <w:color w:val="404040"/>
    </w:rPr>
    <w:tblPr>
      <w:tblBorders>
        <w:top w:val="single" w:color="595959" w:sz="4" w:space="0"/>
        <w:left w:val="single" w:color="595959" w:sz="4" w:space="0"/>
        <w:bottom w:val="single" w:color="595959" w:sz="4" w:space="0"/>
        <w:right w:val="single" w:color="595959" w:sz="4" w:space="0"/>
        <w:insideH w:val="single" w:color="595959" w:sz="4" w:space="0"/>
        <w:insideV w:val="single" w:color="595959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7F7F7F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D9D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F2F2"/>
      </w:tcPr>
    </w:tblStylePr>
  </w:style>
  <w:style w:type="table" w:customStyle="1" w:styleId="65">
    <w:name w:val="Bordered &amp; Lined - Accent 1"/>
    <w:basedOn w:val="31"/>
    <w:qFormat/>
    <w:uiPriority w:val="99"/>
    <w:pPr>
      <w:spacing w:after="0" w:line="240" w:lineRule="auto"/>
    </w:pPr>
    <w:rPr>
      <w:color w:val="404040"/>
    </w:rPr>
    <w:tblPr>
      <w:tblBorders>
        <w:top w:val="single" w:color="1F497D" w:sz="4" w:space="0"/>
        <w:left w:val="single" w:color="1F497D" w:sz="4" w:space="0"/>
        <w:bottom w:val="single" w:color="1F497D" w:sz="4" w:space="0"/>
        <w:right w:val="single" w:color="1F497D" w:sz="4" w:space="0"/>
        <w:insideH w:val="single" w:color="1F497D" w:sz="4" w:space="0"/>
        <w:insideV w:val="single" w:color="1F497D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548DD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C6D9F1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C6D9F1"/>
      </w:tcPr>
    </w:tblStylePr>
  </w:style>
  <w:style w:type="table" w:customStyle="1" w:styleId="66">
    <w:name w:val="Bordered &amp; Lined - Accent 2"/>
    <w:basedOn w:val="31"/>
    <w:autoRedefine/>
    <w:qFormat/>
    <w:uiPriority w:val="99"/>
    <w:pPr>
      <w:spacing w:after="0" w:line="240" w:lineRule="auto"/>
    </w:pPr>
    <w:rPr>
      <w:color w:val="404040"/>
    </w:rPr>
    <w:tblPr>
      <w:tblBorders>
        <w:top w:val="single" w:color="C0504D" w:sz="4" w:space="0"/>
        <w:left w:val="single" w:color="C0504D" w:sz="4" w:space="0"/>
        <w:bottom w:val="single" w:color="C0504D" w:sz="4" w:space="0"/>
        <w:right w:val="single" w:color="C0504D" w:sz="4" w:space="0"/>
        <w:insideH w:val="single" w:color="C0504D" w:sz="4" w:space="0"/>
        <w:insideV w:val="single" w:color="C0504D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D99594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F2DBDB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2DBDB"/>
      </w:tcPr>
    </w:tblStylePr>
  </w:style>
  <w:style w:type="table" w:customStyle="1" w:styleId="67">
    <w:name w:val="Bordered &amp; Lined - Accent 3"/>
    <w:basedOn w:val="31"/>
    <w:autoRedefine/>
    <w:qFormat/>
    <w:uiPriority w:val="99"/>
    <w:pPr>
      <w:spacing w:after="0" w:line="240" w:lineRule="auto"/>
    </w:pPr>
    <w:rPr>
      <w:color w:val="404040"/>
    </w:rPr>
    <w:tblPr>
      <w:tblBorders>
        <w:top w:val="single" w:color="76923C" w:sz="4" w:space="0"/>
        <w:left w:val="single" w:color="76923C" w:sz="4" w:space="0"/>
        <w:bottom w:val="single" w:color="76923C" w:sz="4" w:space="0"/>
        <w:right w:val="single" w:color="76923C" w:sz="4" w:space="0"/>
        <w:insideH w:val="single" w:color="76923C" w:sz="4" w:space="0"/>
        <w:insideV w:val="single" w:color="76923C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9BBB59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EAF1D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AF1DD"/>
      </w:tcPr>
    </w:tblStylePr>
  </w:style>
  <w:style w:type="table" w:customStyle="1" w:styleId="68">
    <w:name w:val="Bordered &amp; Lined - Accent 4"/>
    <w:basedOn w:val="31"/>
    <w:qFormat/>
    <w:uiPriority w:val="99"/>
    <w:pPr>
      <w:spacing w:after="0" w:line="240" w:lineRule="auto"/>
    </w:pPr>
    <w:rPr>
      <w:color w:val="404040"/>
    </w:rPr>
    <w:tblPr>
      <w:tblBorders>
        <w:top w:val="single" w:color="8064A2" w:sz="4" w:space="0"/>
        <w:left w:val="single" w:color="8064A2" w:sz="4" w:space="0"/>
        <w:bottom w:val="single" w:color="8064A2" w:sz="4" w:space="0"/>
        <w:right w:val="single" w:color="8064A2" w:sz="4" w:space="0"/>
        <w:insideH w:val="single" w:color="8064A2" w:sz="4" w:space="0"/>
        <w:insideV w:val="single" w:color="8064A2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B2A1C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E5DFEC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E5DFEC"/>
      </w:tcPr>
    </w:tblStylePr>
  </w:style>
  <w:style w:type="table" w:customStyle="1" w:styleId="69">
    <w:name w:val="Bordered &amp; Lined - Accent 5"/>
    <w:basedOn w:val="31"/>
    <w:qFormat/>
    <w:uiPriority w:val="99"/>
    <w:pPr>
      <w:spacing w:after="0" w:line="240" w:lineRule="auto"/>
    </w:pPr>
    <w:rPr>
      <w:color w:val="404040"/>
    </w:rPr>
    <w:tblPr>
      <w:tblBorders>
        <w:top w:val="single" w:color="31849B" w:sz="4" w:space="0"/>
        <w:left w:val="single" w:color="31849B" w:sz="4" w:space="0"/>
        <w:bottom w:val="single" w:color="31849B" w:sz="4" w:space="0"/>
        <w:right w:val="single" w:color="31849B" w:sz="4" w:space="0"/>
        <w:insideH w:val="single" w:color="31849B" w:sz="4" w:space="0"/>
        <w:insideV w:val="single" w:color="31849B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4BACC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DAEEF3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DAEEF3"/>
      </w:tcPr>
    </w:tblStylePr>
  </w:style>
  <w:style w:type="table" w:customStyle="1" w:styleId="70">
    <w:name w:val="Bordered &amp; Lined - Accent 6"/>
    <w:basedOn w:val="31"/>
    <w:qFormat/>
    <w:uiPriority w:val="99"/>
    <w:pPr>
      <w:spacing w:after="0" w:line="240" w:lineRule="auto"/>
    </w:pPr>
    <w:rPr>
      <w:color w:val="404040"/>
    </w:rPr>
    <w:tblPr>
      <w:tblBorders>
        <w:top w:val="single" w:color="E36C0A" w:sz="4" w:space="0"/>
        <w:left w:val="single" w:color="E36C0A" w:sz="4" w:space="0"/>
        <w:bottom w:val="single" w:color="E36C0A" w:sz="4" w:space="0"/>
        <w:right w:val="single" w:color="E36C0A" w:sz="4" w:space="0"/>
        <w:insideH w:val="single" w:color="E36C0A" w:sz="4" w:space="0"/>
        <w:insideV w:val="single" w:color="E36C0A" w:sz="4" w:space="0"/>
      </w:tblBorders>
      <w:tblCellMar>
        <w:top w:w="96" w:type="dxa"/>
        <w:left w:w="170" w:type="dxa"/>
        <w:bottom w:w="96" w:type="dxa"/>
        <w:right w:w="170" w:type="dxa"/>
      </w:tblCellMar>
    </w:tblPr>
    <w:tblStylePr w:type="firstRow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7964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auto" w:fill="FDE9D9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DE9D9"/>
      </w:tcPr>
    </w:tblStylePr>
  </w:style>
  <w:style w:type="character" w:customStyle="1" w:styleId="71">
    <w:name w:val="Footnote Text Char"/>
    <w:basedOn w:val="33"/>
    <w:semiHidden/>
    <w:qFormat/>
    <w:uiPriority w:val="99"/>
    <w:rPr>
      <w:sz w:val="20"/>
    </w:rPr>
  </w:style>
  <w:style w:type="paragraph" w:customStyle="1" w:styleId="72">
    <w:name w:val="TOC Heading"/>
    <w:unhideWhenUsed/>
    <w:qFormat/>
    <w:uiPriority w:val="39"/>
    <w:pPr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shd w:val="clear" w:color="auto" w:fill="FFFFFF"/>
      <w:spacing w:before="0" w:beforeAutospacing="0" w:after="0" w:afterAutospacing="0" w:line="240" w:lineRule="auto"/>
      <w:ind w:left="0" w:right="0" w:firstLine="0"/>
      <w:jc w:val="left"/>
    </w:pPr>
    <w:rPr>
      <w:rFonts w:ascii="Times New Roman" w:hAnsi="Times New Roman" w:eastAsia="宋体" w:cs="Times New Roman"/>
      <w:color w:val="auto"/>
      <w:spacing w:val="0"/>
      <w:position w:val="0"/>
      <w:sz w:val="20"/>
      <w:szCs w:val="22"/>
      <w:lang w:val="en-US" w:eastAsia="en-US" w:bidi="en-US"/>
    </w:rPr>
  </w:style>
  <w:style w:type="character" w:customStyle="1" w:styleId="73">
    <w:name w:val="页眉 Char"/>
    <w:basedOn w:val="33"/>
    <w:qFormat/>
    <w:uiPriority w:val="99"/>
    <w:rPr>
      <w:sz w:val="18"/>
      <w:szCs w:val="18"/>
    </w:rPr>
  </w:style>
  <w:style w:type="character" w:customStyle="1" w:styleId="74">
    <w:name w:val="页脚 Char"/>
    <w:basedOn w:val="33"/>
    <w:qFormat/>
    <w:uiPriority w:val="99"/>
    <w:rPr>
      <w:sz w:val="18"/>
      <w:szCs w:val="18"/>
    </w:rPr>
  </w:style>
  <w:style w:type="character" w:customStyle="1" w:styleId="75">
    <w:name w:val="标题 1 Char"/>
    <w:basedOn w:val="33"/>
    <w:qFormat/>
    <w:uiPriority w:val="9"/>
    <w:rPr>
      <w:b/>
      <w:bCs/>
      <w:sz w:val="44"/>
      <w:szCs w:val="44"/>
    </w:rPr>
  </w:style>
  <w:style w:type="character" w:customStyle="1" w:styleId="76">
    <w:name w:val="标题 2 Char"/>
    <w:basedOn w:val="33"/>
    <w:qFormat/>
    <w:uiPriority w:val="9"/>
    <w:rPr>
      <w:rFonts w:ascii="等线 Light" w:hAnsi="等线 Light" w:eastAsia="等线 Light" w:cs="等线 Light"/>
      <w:b/>
      <w:bCs/>
      <w:sz w:val="32"/>
      <w:szCs w:val="32"/>
    </w:rPr>
  </w:style>
  <w:style w:type="character" w:customStyle="1" w:styleId="77">
    <w:name w:val="标题 3 Char"/>
    <w:basedOn w:val="33"/>
    <w:qFormat/>
    <w:uiPriority w:val="9"/>
    <w:rPr>
      <w:b/>
      <w:bCs/>
      <w:sz w:val="32"/>
      <w:szCs w:val="32"/>
    </w:rPr>
  </w:style>
  <w:style w:type="character" w:customStyle="1" w:styleId="78">
    <w:name w:val="标题 4 Char"/>
    <w:basedOn w:val="33"/>
    <w:qFormat/>
    <w:uiPriority w:val="9"/>
    <w:rPr>
      <w:rFonts w:ascii="等线 Light" w:hAnsi="等线 Light" w:eastAsia="等线 Light" w:cs="等线 Light"/>
      <w:b/>
      <w:bCs/>
      <w:sz w:val="28"/>
      <w:szCs w:val="28"/>
    </w:rPr>
  </w:style>
  <w:style w:type="paragraph" w:styleId="79">
    <w:name w:val="List Paragraph"/>
    <w:basedOn w:val="1"/>
    <w:qFormat/>
    <w:uiPriority w:val="34"/>
    <w:pPr>
      <w:ind w:firstLine="420"/>
    </w:pPr>
  </w:style>
  <w:style w:type="character" w:customStyle="1" w:styleId="80">
    <w:name w:val="Unresolved Mention"/>
    <w:basedOn w:val="33"/>
    <w:semiHidden/>
    <w:unhideWhenUsed/>
    <w:qFormat/>
    <w:uiPriority w:val="99"/>
    <w:rPr>
      <w:color w:val="605E5C"/>
      <w:shd w:val="clear" w:color="auto" w:fill="E1DFDD"/>
    </w:rPr>
  </w:style>
  <w:style w:type="table" w:customStyle="1" w:styleId="81">
    <w:name w:val="网格型1"/>
    <w:basedOn w:val="31"/>
    <w:qFormat/>
    <w:uiPriority w:val="3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2">
    <w:name w:val="批注框文本 Char"/>
    <w:basedOn w:val="33"/>
    <w:semiHidden/>
    <w:qFormat/>
    <w:uiPriority w:val="99"/>
    <w:rPr>
      <w:sz w:val="18"/>
      <w:szCs w:val="18"/>
    </w:rPr>
  </w:style>
  <w:style w:type="table" w:customStyle="1" w:styleId="83">
    <w:name w:val="网格表 4 - 着色 31"/>
    <w:basedOn w:val="31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CCEDC7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sing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paragraph" w:customStyle="1" w:styleId="84">
    <w:name w:val="图"/>
    <w:basedOn w:val="1"/>
    <w:qFormat/>
    <w:uiPriority w:val="0"/>
    <w:pPr>
      <w:widowControl/>
      <w:jc w:val="center"/>
    </w:pPr>
    <w:rPr>
      <w:rFonts w:ascii="Arial" w:hAnsi="Arial"/>
      <w:sz w:val="20"/>
      <w:lang w:val="en-GB"/>
    </w:rPr>
  </w:style>
  <w:style w:type="paragraph" w:customStyle="1" w:styleId="85">
    <w:name w:val="居中"/>
    <w:basedOn w:val="1"/>
    <w:qFormat/>
    <w:uiPriority w:val="99"/>
    <w:pPr>
      <w:spacing w:before="100" w:after="100" w:line="360" w:lineRule="atLeast"/>
      <w:jc w:val="center"/>
    </w:pPr>
    <w:rPr>
      <w:rFonts w:ascii="Times New Roman" w:hAnsi="Times New Roman" w:eastAsia="宋体" w:cs="Times New Roman"/>
      <w:color w:val="000000"/>
      <w:szCs w:val="24"/>
    </w:rPr>
  </w:style>
  <w:style w:type="character" w:customStyle="1" w:styleId="86">
    <w:name w:val="居中 Char"/>
    <w:basedOn w:val="33"/>
    <w:qFormat/>
    <w:uiPriority w:val="99"/>
    <w:rPr>
      <w:color w:val="000000"/>
      <w:sz w:val="24"/>
      <w:szCs w:val="24"/>
    </w:rPr>
  </w:style>
  <w:style w:type="character" w:customStyle="1" w:styleId="87">
    <w:name w:val="加粗"/>
    <w:basedOn w:val="33"/>
    <w:qFormat/>
    <w:uiPriority w:val="0"/>
    <w:rPr>
      <w:b/>
    </w:rPr>
  </w:style>
  <w:style w:type="paragraph" w:customStyle="1" w:styleId="88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="等线 Light" w:hAnsi="等线 Light" w:eastAsia="等线 Light" w:cs="等线 Light"/>
      <w:bCs w:val="0"/>
      <w:color w:val="2E75B6" w:themeColor="accent1" w:themeShade="BF"/>
      <w:sz w:val="32"/>
      <w:szCs w:val="32"/>
    </w:rPr>
  </w:style>
  <w:style w:type="character" w:customStyle="1" w:styleId="89">
    <w:name w:val="批注文字 Char"/>
    <w:basedOn w:val="33"/>
    <w:qFormat/>
    <w:uiPriority w:val="99"/>
    <w:rPr>
      <w:rFonts w:ascii="等线" w:hAnsi="等线" w:eastAsia="楷体" w:cs="等线"/>
      <w:sz w:val="24"/>
      <w:szCs w:val="22"/>
    </w:rPr>
  </w:style>
  <w:style w:type="character" w:customStyle="1" w:styleId="90">
    <w:name w:val="批注主题 Char"/>
    <w:basedOn w:val="89"/>
    <w:semiHidden/>
    <w:qFormat/>
    <w:uiPriority w:val="99"/>
    <w:rPr>
      <w:rFonts w:ascii="等线" w:hAnsi="等线" w:eastAsia="楷体" w:cs="等线"/>
      <w:b/>
      <w:bCs/>
      <w:sz w:val="24"/>
      <w:szCs w:val="22"/>
    </w:rPr>
  </w:style>
  <w:style w:type="paragraph" w:customStyle="1" w:styleId="91">
    <w:name w:val="修订1"/>
    <w:hidden/>
    <w:semiHidden/>
    <w:qFormat/>
    <w:uiPriority w:val="99"/>
    <w:pPr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  <w:between w:val="none" w:color="000000" w:sz="0" w:space="0"/>
      </w:pBdr>
      <w:shd w:val="clear" w:color="auto" w:fill="FFFFFF"/>
      <w:spacing w:before="0" w:beforeAutospacing="0" w:after="0" w:afterAutospacing="0" w:line="240" w:lineRule="auto"/>
      <w:ind w:left="0" w:right="0" w:firstLine="0"/>
      <w:jc w:val="left"/>
    </w:pPr>
    <w:rPr>
      <w:rFonts w:ascii="等线" w:hAnsi="等线" w:eastAsia="楷体" w:cs="等线"/>
      <w:color w:val="auto"/>
      <w:spacing w:val="0"/>
      <w:position w:val="0"/>
      <w:sz w:val="24"/>
      <w:szCs w:val="22"/>
      <w:lang w:val="en-US" w:eastAsia="zh-CN" w:bidi="ar-SA"/>
    </w:rPr>
  </w:style>
  <w:style w:type="character" w:customStyle="1" w:styleId="92">
    <w:name w:val="文档结构图 Char"/>
    <w:basedOn w:val="33"/>
    <w:semiHidden/>
    <w:qFormat/>
    <w:uiPriority w:val="99"/>
    <w:rPr>
      <w:rFonts w:ascii="宋体" w:hAnsi="等线" w:cs="等线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1.xml"/><Relationship Id="rId8" Type="http://schemas.openxmlformats.org/officeDocument/2006/relationships/header" Target="header2.xml"/><Relationship Id="rId7" Type="http://schemas.openxmlformats.org/officeDocument/2006/relationships/header" Target="header1.xml"/><Relationship Id="rId68" Type="http://schemas.microsoft.com/office/2011/relationships/people" Target="people.xml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45.png"/><Relationship Id="rId64" Type="http://schemas.openxmlformats.org/officeDocument/2006/relationships/image" Target="media/image44.png"/><Relationship Id="rId63" Type="http://schemas.openxmlformats.org/officeDocument/2006/relationships/image" Target="media/image43.png"/><Relationship Id="rId62" Type="http://schemas.openxmlformats.org/officeDocument/2006/relationships/image" Target="media/image42.png"/><Relationship Id="rId61" Type="http://schemas.openxmlformats.org/officeDocument/2006/relationships/image" Target="media/image41.png"/><Relationship Id="rId60" Type="http://schemas.openxmlformats.org/officeDocument/2006/relationships/image" Target="media/image40.png"/><Relationship Id="rId6" Type="http://schemas.openxmlformats.org/officeDocument/2006/relationships/endnotes" Target="endnotes.xml"/><Relationship Id="rId59" Type="http://schemas.openxmlformats.org/officeDocument/2006/relationships/image" Target="media/image39.png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image" Target="media/image36.png"/><Relationship Id="rId55" Type="http://schemas.openxmlformats.org/officeDocument/2006/relationships/image" Target="media/image35.png"/><Relationship Id="rId54" Type="http://schemas.openxmlformats.org/officeDocument/2006/relationships/image" Target="media/image34.png"/><Relationship Id="rId53" Type="http://schemas.openxmlformats.org/officeDocument/2006/relationships/image" Target="media/image33.png"/><Relationship Id="rId52" Type="http://schemas.openxmlformats.org/officeDocument/2006/relationships/image" Target="media/image32.png"/><Relationship Id="rId51" Type="http://schemas.openxmlformats.org/officeDocument/2006/relationships/image" Target="media/image31.png"/><Relationship Id="rId50" Type="http://schemas.openxmlformats.org/officeDocument/2006/relationships/image" Target="media/image30.png"/><Relationship Id="rId5" Type="http://schemas.openxmlformats.org/officeDocument/2006/relationships/footnotes" Target="footnotes.xml"/><Relationship Id="rId49" Type="http://schemas.openxmlformats.org/officeDocument/2006/relationships/image" Target="media/image29.png"/><Relationship Id="rId48" Type="http://schemas.openxmlformats.org/officeDocument/2006/relationships/image" Target="media/image28.png"/><Relationship Id="rId47" Type="http://schemas.openxmlformats.org/officeDocument/2006/relationships/image" Target="media/image27.png"/><Relationship Id="rId46" Type="http://schemas.openxmlformats.org/officeDocument/2006/relationships/image" Target="media/image26.emf"/><Relationship Id="rId45" Type="http://schemas.openxmlformats.org/officeDocument/2006/relationships/oleObject" Target="embeddings/oleObject9.bin"/><Relationship Id="rId44" Type="http://schemas.openxmlformats.org/officeDocument/2006/relationships/image" Target="media/image25.png"/><Relationship Id="rId43" Type="http://schemas.openxmlformats.org/officeDocument/2006/relationships/image" Target="media/image24.emf"/><Relationship Id="rId42" Type="http://schemas.openxmlformats.org/officeDocument/2006/relationships/oleObject" Target="embeddings/oleObject8.bin"/><Relationship Id="rId41" Type="http://schemas.openxmlformats.org/officeDocument/2006/relationships/image" Target="media/image23.png"/><Relationship Id="rId40" Type="http://schemas.openxmlformats.org/officeDocument/2006/relationships/image" Target="media/image22.png"/><Relationship Id="rId4" Type="http://schemas.microsoft.com/office/2011/relationships/commentsExtended" Target="commentsExtended.xml"/><Relationship Id="rId39" Type="http://schemas.openxmlformats.org/officeDocument/2006/relationships/image" Target="media/image21.png"/><Relationship Id="rId38" Type="http://schemas.openxmlformats.org/officeDocument/2006/relationships/image" Target="media/image20.png"/><Relationship Id="rId37" Type="http://schemas.openxmlformats.org/officeDocument/2006/relationships/image" Target="media/image19.png"/><Relationship Id="rId36" Type="http://schemas.openxmlformats.org/officeDocument/2006/relationships/image" Target="media/image18.png"/><Relationship Id="rId35" Type="http://schemas.openxmlformats.org/officeDocument/2006/relationships/image" Target="media/image17.png"/><Relationship Id="rId34" Type="http://schemas.openxmlformats.org/officeDocument/2006/relationships/image" Target="media/image16.png"/><Relationship Id="rId33" Type="http://schemas.openxmlformats.org/officeDocument/2006/relationships/image" Target="media/image15.png"/><Relationship Id="rId32" Type="http://schemas.openxmlformats.org/officeDocument/2006/relationships/image" Target="media/image14.png"/><Relationship Id="rId31" Type="http://schemas.openxmlformats.org/officeDocument/2006/relationships/image" Target="media/image13.png"/><Relationship Id="rId30" Type="http://schemas.openxmlformats.org/officeDocument/2006/relationships/image" Target="media/image12.png"/><Relationship Id="rId3" Type="http://schemas.openxmlformats.org/officeDocument/2006/relationships/comments" Target="comments.xml"/><Relationship Id="rId29" Type="http://schemas.openxmlformats.org/officeDocument/2006/relationships/image" Target="media/image11.emf"/><Relationship Id="rId28" Type="http://schemas.openxmlformats.org/officeDocument/2006/relationships/oleObject" Target="embeddings/oleObject7.bin"/><Relationship Id="rId27" Type="http://schemas.openxmlformats.org/officeDocument/2006/relationships/image" Target="media/image10.png"/><Relationship Id="rId26" Type="http://schemas.openxmlformats.org/officeDocument/2006/relationships/image" Target="media/image9.emf"/><Relationship Id="rId25" Type="http://schemas.openxmlformats.org/officeDocument/2006/relationships/oleObject" Target="embeddings/oleObject6.bin"/><Relationship Id="rId24" Type="http://schemas.openxmlformats.org/officeDocument/2006/relationships/image" Target="media/image8.emf"/><Relationship Id="rId23" Type="http://schemas.openxmlformats.org/officeDocument/2006/relationships/oleObject" Target="embeddings/oleObject5.bin"/><Relationship Id="rId22" Type="http://schemas.openxmlformats.org/officeDocument/2006/relationships/image" Target="media/image7.emf"/><Relationship Id="rId21" Type="http://schemas.openxmlformats.org/officeDocument/2006/relationships/oleObject" Target="embeddings/oleObject4.bin"/><Relationship Id="rId20" Type="http://schemas.openxmlformats.org/officeDocument/2006/relationships/image" Target="media/image6.emf"/><Relationship Id="rId2" Type="http://schemas.openxmlformats.org/officeDocument/2006/relationships/settings" Target="settings.xml"/><Relationship Id="rId19" Type="http://schemas.openxmlformats.org/officeDocument/2006/relationships/oleObject" Target="embeddings/oleObject3.bin"/><Relationship Id="rId18" Type="http://schemas.openxmlformats.org/officeDocument/2006/relationships/image" Target="media/image5.emf"/><Relationship Id="rId17" Type="http://schemas.openxmlformats.org/officeDocument/2006/relationships/oleObject" Target="embeddings/oleObject2.bin"/><Relationship Id="rId16" Type="http://schemas.openxmlformats.org/officeDocument/2006/relationships/image" Target="media/image4.png"/><Relationship Id="rId15" Type="http://schemas.openxmlformats.org/officeDocument/2006/relationships/image" Target="media/image3.emf"/><Relationship Id="rId14" Type="http://schemas.openxmlformats.org/officeDocument/2006/relationships/oleObject" Target="embeddings/oleObject1.bin"/><Relationship Id="rId13" Type="http://schemas.openxmlformats.org/officeDocument/2006/relationships/image" Target="media/image2.png"/><Relationship Id="rId12" Type="http://schemas.openxmlformats.org/officeDocument/2006/relationships/theme" Target="theme/theme1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DC7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Arial"/>
        <a:cs typeface="Arial"/>
      </a:majorFont>
      <a:minorFont>
        <a:latin typeface="等线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35</Pages>
  <Words>5651</Words>
  <Characters>9774</Characters>
  <TotalTime>39</TotalTime>
  <ScaleCrop>false</ScaleCrop>
  <LinksUpToDate>false</LinksUpToDate>
  <CharactersWithSpaces>10700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2024-03-04T13:56:00Z</dcterms:created>
  <dc:creator>陈国涛</dc:creator>
  <cp:lastModifiedBy>ROCK</cp:lastModifiedBy>
  <dcterms:modified xsi:type="dcterms:W3CDTF">2024-08-12T02:25:03Z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FB8A85319EFD4DB1A05D0A8584FA6228_13</vt:lpwstr>
  </property>
  <property fmtid="{D5CDD505-2E9C-101B-9397-08002B2CF9AE}" pid="4" name="woTemplateTypoMode" linkTarget="0">
    <vt:lpwstr/>
  </property>
  <property fmtid="{D5CDD505-2E9C-101B-9397-08002B2CF9AE}" pid="5" name="woTemplate" linkTarget="0">
    <vt:i4>0</vt:i4>
  </property>
</Properties>
</file>